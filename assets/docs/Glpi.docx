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633" w:type="dxa"/>
        <w:tblLayout w:type="fixed"/>
        <w:tblLook w:val="0600" w:firstRow="0" w:lastRow="0" w:firstColumn="0" w:lastColumn="0" w:noHBand="1" w:noVBand="1"/>
      </w:tblPr>
      <w:tblGrid>
        <w:gridCol w:w="5395"/>
        <w:gridCol w:w="5238"/>
      </w:tblGrid>
      <w:tr w:rsidR="00A81248" w:rsidRPr="006C64F7" w14:paraId="2977029E" w14:textId="77777777" w:rsidTr="00F51541">
        <w:tc>
          <w:tcPr>
            <w:tcW w:w="5395" w:type="dxa"/>
          </w:tcPr>
          <w:p w14:paraId="2AA0C11E" w14:textId="2BD82A09" w:rsidR="00A81248" w:rsidRPr="006C64F7" w:rsidRDefault="00A81248" w:rsidP="00A81248">
            <w:pPr>
              <w:pStyle w:val="Ancredugraphisme"/>
            </w:pPr>
            <w:bookmarkStart w:id="0" w:name="_GoBack"/>
            <w:bookmarkEnd w:id="0"/>
          </w:p>
        </w:tc>
        <w:tc>
          <w:tcPr>
            <w:tcW w:w="5238" w:type="dxa"/>
          </w:tcPr>
          <w:p w14:paraId="741D774F" w14:textId="77777777" w:rsidR="00A81248" w:rsidRPr="006C64F7" w:rsidRDefault="00A81248" w:rsidP="00A81248">
            <w:pPr>
              <w:pStyle w:val="Ancredugraphisme"/>
              <w:rPr>
                <w:noProof/>
              </w:rPr>
            </w:pPr>
          </w:p>
        </w:tc>
      </w:tr>
      <w:tr w:rsidR="00A81248" w:rsidRPr="006C64F7" w14:paraId="0E588DA4" w14:textId="77777777" w:rsidTr="00F51541">
        <w:trPr>
          <w:trHeight w:val="2719"/>
        </w:trPr>
        <w:tc>
          <w:tcPr>
            <w:tcW w:w="5395" w:type="dxa"/>
          </w:tcPr>
          <w:p w14:paraId="01339C7F" w14:textId="77777777" w:rsidR="003E1657" w:rsidRPr="003E1657" w:rsidRDefault="003E1657" w:rsidP="003E1657">
            <w:pPr>
              <w:pStyle w:val="Titre1"/>
              <w:rPr>
                <w:ins w:id="1" w:author="Auteur"/>
                <w:sz w:val="56"/>
                <w:szCs w:val="56"/>
                <w:rPrChange w:id="2" w:author="Auteur">
                  <w:rPr>
                    <w:ins w:id="3" w:author="Auteur"/>
                  </w:rPr>
                </w:rPrChange>
              </w:rPr>
            </w:pPr>
            <w:ins w:id="4" w:author="Auteur">
              <w:r w:rsidRPr="003E1657">
                <w:rPr>
                  <w:sz w:val="56"/>
                  <w:szCs w:val="56"/>
                  <w:rPrChange w:id="5" w:author="Auteur">
                    <w:rPr/>
                  </w:rPrChange>
                </w:rPr>
                <w:t xml:space="preserve">GLPI 10 sur Debian 12 </w:t>
              </w:r>
            </w:ins>
          </w:p>
          <w:p w14:paraId="55AC370C" w14:textId="5DF0FD55" w:rsidR="00A81248" w:rsidRPr="003E1657" w:rsidRDefault="001F3C6E" w:rsidP="00C66528">
            <w:pPr>
              <w:pStyle w:val="Titre1"/>
              <w:rPr>
                <w:rFonts w:ascii="Avenir Next LT Pro" w:hAnsi="Avenir Next LT Pro"/>
                <w:i/>
                <w:noProof/>
                <w:sz w:val="40"/>
                <w:szCs w:val="40"/>
                <w:rPrChange w:id="6" w:author="Auteur">
                  <w:rPr>
                    <w:rFonts w:ascii="Avenir Next LT Pro" w:hAnsi="Avenir Next LT Pro"/>
                    <w:noProof/>
                    <w:sz w:val="56"/>
                    <w:szCs w:val="56"/>
                  </w:rPr>
                </w:rPrChange>
              </w:rPr>
            </w:pPr>
            <w:del w:id="7" w:author="Auteur">
              <w:r w:rsidRPr="003E1657" w:rsidDel="003E1657">
                <w:rPr>
                  <w:rFonts w:ascii="Avenir Next LT Pro" w:hAnsi="Avenir Next LT Pro"/>
                  <w:i/>
                  <w:noProof/>
                  <w:sz w:val="40"/>
                  <w:szCs w:val="40"/>
                  <w:rPrChange w:id="8" w:author="Auteur">
                    <w:rPr>
                      <w:rFonts w:ascii="Avenir Next LT Pro" w:hAnsi="Avenir Next LT Pro"/>
                      <w:noProof/>
                      <w:sz w:val="56"/>
                      <w:szCs w:val="56"/>
                    </w:rPr>
                  </w:rPrChange>
                </w:rPr>
                <w:delText>Serveur de fichiers sous Windows</w:delText>
              </w:r>
            </w:del>
            <w:ins w:id="9" w:author="Auteur">
              <w:del w:id="10" w:author="Auteur">
                <w:r w:rsidR="00F4165D" w:rsidRPr="003E1657" w:rsidDel="003E1657">
                  <w:rPr>
                    <w:rFonts w:ascii="Avenir Next LT Pro" w:hAnsi="Avenir Next LT Pro"/>
                    <w:i/>
                    <w:noProof/>
                    <w:sz w:val="40"/>
                    <w:szCs w:val="40"/>
                    <w:rPrChange w:id="11" w:author="Auteur">
                      <w:rPr>
                        <w:rFonts w:ascii="Avenir Next LT Pro" w:hAnsi="Avenir Next LT Pro"/>
                        <w:noProof/>
                        <w:sz w:val="56"/>
                        <w:szCs w:val="56"/>
                      </w:rPr>
                    </w:rPrChange>
                  </w:rPr>
                  <w:delText>Evaluation</w:delText>
                </w:r>
                <w:r w:rsidR="00F4165D" w:rsidRPr="003E1657" w:rsidDel="003E1657">
                  <w:rPr>
                    <w:rFonts w:ascii="Avenir Next LT Pro" w:hAnsi="Avenir Next LT Pro"/>
                    <w:i/>
                    <w:noProof/>
                    <w:sz w:val="40"/>
                    <w:szCs w:val="40"/>
                    <w:rPrChange w:id="12" w:author="Auteur">
                      <w:rPr>
                        <w:rFonts w:ascii="Avenir Next LT Pro" w:hAnsi="Avenir Next LT Pro"/>
                        <w:i/>
                        <w:noProof/>
                        <w:sz w:val="56"/>
                        <w:szCs w:val="56"/>
                      </w:rPr>
                    </w:rPrChange>
                  </w:rPr>
                  <w:delText xml:space="preserve"> BTS SIO 2- Segmentation de réseaux</w:delText>
                </w:r>
                <w:r w:rsidR="00CD10D3" w:rsidRPr="003E1657" w:rsidDel="003E1657">
                  <w:rPr>
                    <w:rFonts w:ascii="Avenir Next LT Pro" w:hAnsi="Avenir Next LT Pro"/>
                    <w:i/>
                    <w:noProof/>
                    <w:sz w:val="40"/>
                    <w:szCs w:val="40"/>
                    <w:rPrChange w:id="13" w:author="Auteur">
                      <w:rPr>
                        <w:rFonts w:ascii="Avenir Next LT Pro" w:hAnsi="Avenir Next LT Pro"/>
                        <w:i/>
                        <w:noProof/>
                        <w:sz w:val="56"/>
                        <w:szCs w:val="56"/>
                      </w:rPr>
                    </w:rPrChange>
                  </w:rPr>
                  <w:delText>GLPI</w:delText>
                </w:r>
              </w:del>
            </w:ins>
          </w:p>
        </w:tc>
        <w:tc>
          <w:tcPr>
            <w:tcW w:w="5238" w:type="dxa"/>
          </w:tcPr>
          <w:p w14:paraId="4AC8A46C" w14:textId="6D19B64A" w:rsidR="00A81248" w:rsidRPr="006C64F7" w:rsidRDefault="00A81248">
            <w:pPr>
              <w:rPr>
                <w:noProof/>
              </w:rPr>
            </w:pPr>
          </w:p>
        </w:tc>
      </w:tr>
      <w:tr w:rsidR="00A81248" w:rsidRPr="006C64F7" w14:paraId="0BDF9B48" w14:textId="77777777" w:rsidTr="00F51541">
        <w:trPr>
          <w:trHeight w:val="9045"/>
        </w:trPr>
        <w:tc>
          <w:tcPr>
            <w:tcW w:w="5395" w:type="dxa"/>
          </w:tcPr>
          <w:p w14:paraId="763E8E36" w14:textId="534DEB70" w:rsidR="00A81248" w:rsidRPr="006C64F7" w:rsidRDefault="00A81248">
            <w:pPr>
              <w:rPr>
                <w:noProof/>
              </w:rPr>
            </w:pPr>
          </w:p>
        </w:tc>
        <w:tc>
          <w:tcPr>
            <w:tcW w:w="5238" w:type="dxa"/>
          </w:tcPr>
          <w:p w14:paraId="58E2B250" w14:textId="6F4E038C" w:rsidR="00A81248" w:rsidRPr="006C64F7" w:rsidRDefault="0095720F">
            <w:pPr>
              <w:rPr>
                <w:noProof/>
              </w:rPr>
            </w:pPr>
            <w:r>
              <w:rPr>
                <w:noProof/>
              </w:rPr>
              <w:drawing>
                <wp:anchor distT="0" distB="0" distL="114300" distR="114300" simplePos="0" relativeHeight="251665408" behindDoc="0" locked="0" layoutInCell="1" allowOverlap="1" wp14:anchorId="31A66FAB" wp14:editId="182DC61A">
                  <wp:simplePos x="0" y="0"/>
                  <wp:positionH relativeFrom="column">
                    <wp:posOffset>-1316990</wp:posOffset>
                  </wp:positionH>
                  <wp:positionV relativeFrom="page">
                    <wp:posOffset>1767205</wp:posOffset>
                  </wp:positionV>
                  <wp:extent cx="2422525" cy="2422525"/>
                  <wp:effectExtent l="0" t="0" r="0" b="0"/>
                  <wp:wrapNone/>
                  <wp:docPr id="34566304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2525" cy="24225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81248" w:rsidRPr="006C64F7" w14:paraId="49927F7C" w14:textId="77777777" w:rsidTr="00F51541">
        <w:trPr>
          <w:trHeight w:val="1299"/>
        </w:trPr>
        <w:tc>
          <w:tcPr>
            <w:tcW w:w="5395" w:type="dxa"/>
          </w:tcPr>
          <w:p w14:paraId="1C54C212" w14:textId="06B67A85" w:rsidR="00A81248" w:rsidRPr="001F3C6E" w:rsidRDefault="00A81248">
            <w:pPr>
              <w:rPr>
                <w:rFonts w:ascii="Avenir Next LT Pro" w:hAnsi="Avenir Next LT Pro"/>
                <w:noProof/>
              </w:rPr>
            </w:pPr>
          </w:p>
        </w:tc>
        <w:tc>
          <w:tcPr>
            <w:tcW w:w="5238" w:type="dxa"/>
          </w:tcPr>
          <w:p w14:paraId="4A735759" w14:textId="150548C0" w:rsidR="00A81248" w:rsidRPr="001F3C6E" w:rsidDel="00F4165D" w:rsidRDefault="001F3C6E" w:rsidP="00A81248">
            <w:pPr>
              <w:pStyle w:val="Titre2"/>
              <w:rPr>
                <w:del w:id="14" w:author="Auteur"/>
                <w:rFonts w:ascii="Avenir Next LT Pro" w:hAnsi="Avenir Next LT Pro"/>
                <w:b/>
                <w:bCs/>
                <w:i w:val="0"/>
                <w:iCs/>
                <w:noProof/>
                <w:color w:val="0D294E" w:themeColor="accent1" w:themeShade="BF"/>
              </w:rPr>
            </w:pPr>
            <w:del w:id="15" w:author="Auteur">
              <w:r w:rsidRPr="001F3C6E" w:rsidDel="00F4165D">
                <w:rPr>
                  <w:rFonts w:ascii="Avenir Next LT Pro" w:hAnsi="Avenir Next LT Pro"/>
                  <w:b/>
                  <w:bCs/>
                  <w:i w:val="0"/>
                  <w:iCs/>
                  <w:noProof/>
                  <w:color w:val="0D294E" w:themeColor="accent1" w:themeShade="BF"/>
                </w:rPr>
                <w:delText xml:space="preserve">                </w:delText>
              </w:r>
            </w:del>
          </w:p>
          <w:p w14:paraId="7AA5E6C1" w14:textId="7F6ED273" w:rsidR="00A81248" w:rsidRPr="0095720F" w:rsidRDefault="001F3C6E" w:rsidP="00C66528">
            <w:pPr>
              <w:pStyle w:val="Titre2"/>
              <w:rPr>
                <w:rFonts w:ascii="Avenir Next LT Pro" w:hAnsi="Avenir Next LT Pro"/>
                <w:b/>
                <w:bCs/>
                <w:i w:val="0"/>
                <w:iCs/>
                <w:noProof/>
                <w:color w:val="0D294E" w:themeColor="accent1" w:themeShade="BF"/>
                <w:sz w:val="44"/>
                <w:szCs w:val="44"/>
              </w:rPr>
            </w:pPr>
            <w:del w:id="16" w:author="Auteur">
              <w:r w:rsidRPr="0095720F" w:rsidDel="00F4165D">
                <w:rPr>
                  <w:rFonts w:ascii="Avenir Next LT Pro" w:hAnsi="Avenir Next LT Pro"/>
                  <w:b/>
                  <w:bCs/>
                  <w:i w:val="0"/>
                  <w:iCs/>
                  <w:noProof/>
                  <w:color w:val="0D294E" w:themeColor="accent1" w:themeShade="BF"/>
                  <w:sz w:val="44"/>
                  <w:szCs w:val="44"/>
                </w:rPr>
                <w:delText xml:space="preserve">               Cédric Le Meur</w:delText>
              </w:r>
            </w:del>
            <w:ins w:id="17" w:author="Auteur">
              <w:r w:rsidR="00F4165D">
                <w:rPr>
                  <w:rFonts w:ascii="Avenir Next LT Pro" w:hAnsi="Avenir Next LT Pro"/>
                  <w:b/>
                  <w:bCs/>
                  <w:i w:val="0"/>
                  <w:iCs/>
                  <w:noProof/>
                  <w:color w:val="0D294E" w:themeColor="accent1" w:themeShade="BF"/>
                </w:rPr>
                <w:t>Kylian LAURENT</w:t>
              </w:r>
            </w:ins>
          </w:p>
        </w:tc>
      </w:tr>
      <w:tr w:rsidR="00A81248" w:rsidRPr="006C64F7" w14:paraId="35ED852D" w14:textId="77777777" w:rsidTr="00F51541">
        <w:trPr>
          <w:trHeight w:val="1402"/>
        </w:trPr>
        <w:tc>
          <w:tcPr>
            <w:tcW w:w="5395" w:type="dxa"/>
          </w:tcPr>
          <w:p w14:paraId="14319E2D" w14:textId="47ABE99C" w:rsidR="00A81248" w:rsidRPr="006C64F7" w:rsidRDefault="00A81248">
            <w:pPr>
              <w:rPr>
                <w:noProof/>
              </w:rPr>
            </w:pPr>
          </w:p>
        </w:tc>
        <w:tc>
          <w:tcPr>
            <w:tcW w:w="5238" w:type="dxa"/>
          </w:tcPr>
          <w:p w14:paraId="4E8DEDED" w14:textId="71C9CEFE" w:rsidR="00A81248" w:rsidRPr="001F3C6E" w:rsidRDefault="00A81248" w:rsidP="00A81248">
            <w:pPr>
              <w:pStyle w:val="Titre2"/>
              <w:rPr>
                <w:b/>
                <w:bCs/>
                <w:i w:val="0"/>
                <w:iCs/>
                <w:noProof/>
              </w:rPr>
            </w:pPr>
          </w:p>
        </w:tc>
      </w:tr>
    </w:tbl>
    <w:p w14:paraId="08EDB196" w14:textId="2509091C" w:rsidR="000C4ED1" w:rsidRPr="006C64F7" w:rsidRDefault="001F3C6E">
      <w:pPr>
        <w:rPr>
          <w:noProof/>
        </w:rPr>
      </w:pPr>
      <w:r>
        <w:rPr>
          <w:noProof/>
        </w:rPr>
        <w:drawing>
          <wp:anchor distT="0" distB="0" distL="114300" distR="114300" simplePos="0" relativeHeight="251664384" behindDoc="0" locked="0" layoutInCell="1" allowOverlap="1" wp14:anchorId="470ED4A2" wp14:editId="6CA246A3">
            <wp:simplePos x="0" y="0"/>
            <wp:positionH relativeFrom="margin">
              <wp:align>center</wp:align>
            </wp:positionH>
            <wp:positionV relativeFrom="paragraph">
              <wp:posOffset>-780415</wp:posOffset>
            </wp:positionV>
            <wp:extent cx="2580747" cy="1931697"/>
            <wp:effectExtent l="0" t="0" r="0" b="0"/>
            <wp:wrapNone/>
            <wp:docPr id="3787914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80747" cy="19316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1541" w:rsidRPr="006C64F7">
        <w:rPr>
          <w:noProof/>
          <w:lang w:bidi="fr-FR"/>
        </w:rPr>
        <mc:AlternateContent>
          <mc:Choice Requires="wpg">
            <w:drawing>
              <wp:anchor distT="0" distB="0" distL="114300" distR="114300" simplePos="0" relativeHeight="251663360" behindDoc="1" locked="0" layoutInCell="1" allowOverlap="1" wp14:anchorId="121AC164" wp14:editId="2512474A">
                <wp:simplePos x="0" y="0"/>
                <wp:positionH relativeFrom="margin">
                  <wp:posOffset>-475127</wp:posOffset>
                </wp:positionH>
                <wp:positionV relativeFrom="paragraph">
                  <wp:posOffset>-9725660</wp:posOffset>
                </wp:positionV>
                <wp:extent cx="7840345" cy="10706100"/>
                <wp:effectExtent l="0" t="0" r="8255" b="0"/>
                <wp:wrapNone/>
                <wp:docPr id="2" name="Groupe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40345" cy="10706100"/>
                          <a:chOff x="-70327" y="0"/>
                          <a:chExt cx="7840971" cy="10053322"/>
                        </a:xfrm>
                      </wpg:grpSpPr>
                      <wps:wsp>
                        <wps:cNvPr id="3" name="Forme"/>
                        <wps:cNvSpPr/>
                        <wps:spPr>
                          <a:xfrm>
                            <a:off x="-70327" y="2552701"/>
                            <a:ext cx="5916139"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70327" y="2044700"/>
                            <a:ext cx="3978118"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Forme"/>
                        <wps:cNvSpPr/>
                        <wps:spPr>
                          <a:xfrm>
                            <a:off x="-70327" y="0"/>
                            <a:ext cx="7840971"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54E4FDEE" id="Groupe 1" o:spid="_x0000_s1026" alt="&quot;&quot;" style="position:absolute;margin-left:-37.4pt;margin-top:-765.8pt;width:617.35pt;height:843pt;z-index:-251653120;mso-position-horizontal-relative:margin;mso-width-relative:margin;mso-height-relative:margin" coordorigin="-703" coordsize="78409,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">
                <v:shape id="Forme" o:spid="_x0000_s1027" style="position:absolute;left:-703;top:25527;width:59161;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58070,3750311;2958070,3750311;2958070,3750311;2958070,3750311" o:connectangles="0,90,180,270"/>
                </v:shape>
                <v:shape id="Triangle" o:spid="_x0000_s1028" style="position:absolute;left:-703;top:20447;width:39780;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89059,3908426;1989059,3908426;1989059,3908426;1989059,3908426" o:connectangles="0,90,180,270"/>
                </v:shape>
                <v:shape id="Forme" o:spid="_x0000_s1029" style="position:absolute;left:-703;width:78409;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123869 [3204]" stroked="f" strokeweight="1pt">
                  <v:stroke miterlimit="4" joinstyle="miter"/>
                  <v:path arrowok="t" o:extrusionok="f" o:connecttype="custom" o:connectlocs="3920486,4519931;3920486,4519931;3920486,4519931;3920486,4519931" o:connectangles="0,90,180,270"/>
                </v:shape>
                <w10:wrap anchorx="margin"/>
              </v:group>
            </w:pict>
          </mc:Fallback>
        </mc:AlternateContent>
      </w:r>
    </w:p>
    <w:p w14:paraId="0250C408" w14:textId="67120046" w:rsidR="00FB65B8" w:rsidRPr="006C64F7" w:rsidRDefault="00FB65B8" w:rsidP="00A24793">
      <w:pPr>
        <w:rPr>
          <w:noProof/>
        </w:rPr>
      </w:pPr>
    </w:p>
    <w:p w14:paraId="6667BF85" w14:textId="77777777" w:rsidR="00A24793" w:rsidRPr="006C64F7" w:rsidRDefault="00A24793">
      <w:pPr>
        <w:rPr>
          <w:noProof/>
        </w:rPr>
      </w:pPr>
    </w:p>
    <w:p w14:paraId="2A2B8854" w14:textId="6723638A" w:rsidR="00A81248" w:rsidRPr="00E02AAC" w:rsidRDefault="00C66528" w:rsidP="00D65C67">
      <w:pPr>
        <w:jc w:val="center"/>
        <w:rPr>
          <w:rFonts w:ascii="Avenir Next LT Pro" w:hAnsi="Avenir Next LT Pro"/>
          <w:b/>
          <w:bCs/>
          <w:noProof/>
          <w:sz w:val="52"/>
          <w:szCs w:val="52"/>
          <w14:reflection w14:blurRad="6350" w14:stA="50000" w14:stPos="0" w14:endA="300" w14:endPos="50000" w14:dist="29997" w14:dir="5400000" w14:fadeDir="5400000" w14:sx="100000" w14:sy="-100000" w14:kx="0" w14:ky="0" w14:algn="bl"/>
        </w:rPr>
      </w:pPr>
      <w:r w:rsidRPr="00E02AAC">
        <w:rPr>
          <w:b/>
          <w:bCs/>
          <w:noProof/>
          <w:sz w:val="52"/>
          <w:szCs w:val="52"/>
          <w:lang w:bidi="fr-FR"/>
          <w14:reflection w14:blurRad="6350" w14:stA="50000" w14:stPos="0" w14:endA="300" w14:endPos="50000" w14:dist="29997" w14:dir="5400000" w14:fadeDir="5400000" w14:sx="100000" w14:sy="-100000" w14:kx="0" w14:ky="0" w14:algn="bl"/>
        </w:rPr>
        <mc:AlternateContent>
          <mc:Choice Requires="wps">
            <w:drawing>
              <wp:anchor distT="0" distB="0" distL="114300" distR="114300" simplePos="0" relativeHeight="251661312" behindDoc="1" locked="0" layoutInCell="1" allowOverlap="1" wp14:anchorId="7F1F5419" wp14:editId="33CB5E12">
                <wp:simplePos x="0" y="0"/>
                <wp:positionH relativeFrom="column">
                  <wp:posOffset>-428234</wp:posOffset>
                </wp:positionH>
                <wp:positionV relativeFrom="paragraph">
                  <wp:posOffset>-9619957</wp:posOffset>
                </wp:positionV>
                <wp:extent cx="7771130" cy="9672906"/>
                <wp:effectExtent l="0" t="0" r="1270" b="5080"/>
                <wp:wrapNone/>
                <wp:docPr id="23" name="Form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672906"/>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847E4B7" id="Forme" o:spid="_x0000_s1026" alt="&quot;&quot;" style="position:absolute;margin-left:-33.7pt;margin-top:-757.5pt;width:611.9pt;height:761.6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" path="m,14678r,6922l21600,3032,21600,,17075,,,14678xe" fillcolor="#123869 [3204]" stroked="f" strokeweight="1pt">
                <v:stroke miterlimit="4" joinstyle="miter"/>
                <v:path arrowok="t" o:extrusionok="f" o:connecttype="custom" o:connectlocs="3885565,4836453;3885565,4836453;3885565,4836453;3885565,4836453" o:connectangles="0,90,180,270"/>
              </v:shape>
            </w:pict>
          </mc:Fallback>
        </mc:AlternateContent>
      </w:r>
      <w:r w:rsidR="00D65C67" w:rsidRPr="00E02AAC">
        <w:rPr>
          <w:rFonts w:ascii="Avenir Next LT Pro" w:hAnsi="Avenir Next LT Pro"/>
          <w:b/>
          <w:bCs/>
          <w:noProof/>
          <w:sz w:val="52"/>
          <w:szCs w:val="52"/>
          <w14:reflection w14:blurRad="6350" w14:stA="50000" w14:stPos="0" w14:endA="300" w14:endPos="50000" w14:dist="29997" w14:dir="5400000" w14:fadeDir="5400000" w14:sx="100000" w14:sy="-100000" w14:kx="0" w14:ky="0" w14:algn="bl"/>
        </w:rPr>
        <w:t>Sommaire</w:t>
      </w:r>
    </w:p>
    <w:p w14:paraId="24E94E96" w14:textId="77777777" w:rsidR="00D65C67" w:rsidRDefault="00D65C67" w:rsidP="00D65C67">
      <w:pPr>
        <w:jc w:val="center"/>
        <w:rPr>
          <w:rFonts w:ascii="Avenir Next LT Pro" w:hAnsi="Avenir Next LT Pro"/>
          <w:b/>
          <w:bCs/>
          <w:noProof/>
          <w:sz w:val="52"/>
          <w:szCs w:val="52"/>
        </w:rPr>
      </w:pPr>
    </w:p>
    <w:p w14:paraId="1E0F1460" w14:textId="47972D59" w:rsidR="00D65C67" w:rsidRPr="00D65C67" w:rsidRDefault="00A16712" w:rsidP="00D65C67">
      <w:pPr>
        <w:rPr>
          <w:rFonts w:ascii="Avenir Next LT Pro" w:hAnsi="Avenir Next LT Pro"/>
          <w:b/>
          <w:bCs/>
          <w:noProof/>
          <w:sz w:val="32"/>
          <w:szCs w:val="32"/>
        </w:rPr>
      </w:pPr>
      <w:ins w:id="18" w:author="Auteur">
        <w:r>
          <w:rPr>
            <w:rFonts w:ascii="Avenir Next LT Pro" w:hAnsi="Avenir Next LT Pro"/>
            <w:b/>
            <w:bCs/>
            <w:noProof/>
            <w:sz w:val="32"/>
            <w:szCs w:val="32"/>
          </w:rPr>
          <w:t>Procédure d’installation</w:t>
        </w:r>
        <w:r w:rsidR="00985DE1">
          <w:rPr>
            <w:rFonts w:ascii="Avenir Next LT Pro" w:hAnsi="Avenir Next LT Pro"/>
            <w:b/>
            <w:bCs/>
            <w:noProof/>
            <w:sz w:val="32"/>
            <w:szCs w:val="32"/>
          </w:rPr>
          <w:t>_________________</w:t>
        </w:r>
        <w:del w:id="19" w:author="Auteur">
          <w:r w:rsidR="00F4165D" w:rsidRPr="00F4165D" w:rsidDel="00CD10D3">
            <w:rPr>
              <w:rFonts w:ascii="Avenir Next LT Pro" w:hAnsi="Avenir Next LT Pro"/>
              <w:b/>
              <w:bCs/>
              <w:noProof/>
              <w:sz w:val="32"/>
              <w:szCs w:val="32"/>
            </w:rPr>
            <w:delText>Question 1 : Segmentation de Réseaux IP</w:delText>
          </w:r>
        </w:del>
      </w:ins>
      <w:del w:id="20" w:author="Auteur">
        <w:r w:rsidR="00D65C67" w:rsidRPr="00D65C67" w:rsidDel="00F4165D">
          <w:rPr>
            <w:rFonts w:ascii="Avenir Next LT Pro" w:hAnsi="Avenir Next LT Pro"/>
            <w:b/>
            <w:bCs/>
            <w:noProof/>
            <w:sz w:val="32"/>
            <w:szCs w:val="32"/>
          </w:rPr>
          <w:delText>Objectifs____________________________</w:delText>
        </w:r>
      </w:del>
      <w:r w:rsidR="00D65C67" w:rsidRPr="00D65C67">
        <w:rPr>
          <w:rFonts w:ascii="Avenir Next LT Pro" w:hAnsi="Avenir Next LT Pro"/>
          <w:b/>
          <w:bCs/>
          <w:noProof/>
          <w:sz w:val="32"/>
          <w:szCs w:val="32"/>
        </w:rPr>
        <w:t>____________</w:t>
      </w:r>
      <w:del w:id="21" w:author="Auteur">
        <w:r w:rsidR="00D65C67" w:rsidRPr="00D65C67" w:rsidDel="00F4165D">
          <w:rPr>
            <w:rFonts w:ascii="Avenir Next LT Pro" w:hAnsi="Avenir Next LT Pro"/>
            <w:b/>
            <w:bCs/>
            <w:noProof/>
            <w:sz w:val="32"/>
            <w:szCs w:val="32"/>
          </w:rPr>
          <w:delText>___</w:delText>
        </w:r>
      </w:del>
      <w:r w:rsidR="00D65C67" w:rsidRPr="00D65C67">
        <w:rPr>
          <w:rFonts w:ascii="Avenir Next LT Pro" w:hAnsi="Avenir Next LT Pro"/>
          <w:b/>
          <w:bCs/>
          <w:noProof/>
          <w:sz w:val="32"/>
          <w:szCs w:val="32"/>
        </w:rPr>
        <w:t xml:space="preserve">____________ </w:t>
      </w:r>
      <w:ins w:id="22" w:author="Auteur">
        <w:r w:rsidR="006E2A2F">
          <w:rPr>
            <w:rFonts w:ascii="Avenir Next LT Pro" w:hAnsi="Avenir Next LT Pro"/>
            <w:b/>
            <w:bCs/>
            <w:noProof/>
            <w:sz w:val="32"/>
            <w:szCs w:val="32"/>
          </w:rPr>
          <w:t>3</w:t>
        </w:r>
        <w:del w:id="23" w:author="Auteur">
          <w:r w:rsidR="00F4165D" w:rsidDel="006E2A2F">
            <w:rPr>
              <w:rFonts w:ascii="Avenir Next LT Pro" w:hAnsi="Avenir Next LT Pro"/>
              <w:b/>
              <w:bCs/>
              <w:noProof/>
              <w:sz w:val="32"/>
              <w:szCs w:val="32"/>
            </w:rPr>
            <w:delText>4</w:delText>
          </w:r>
        </w:del>
      </w:ins>
      <w:del w:id="24" w:author="Auteur">
        <w:r w:rsidR="00D65C67" w:rsidRPr="00D65C67" w:rsidDel="00F4165D">
          <w:rPr>
            <w:rFonts w:ascii="Avenir Next LT Pro" w:hAnsi="Avenir Next LT Pro"/>
            <w:b/>
            <w:bCs/>
            <w:noProof/>
            <w:sz w:val="32"/>
            <w:szCs w:val="32"/>
          </w:rPr>
          <w:delText>3</w:delText>
        </w:r>
      </w:del>
    </w:p>
    <w:p w14:paraId="4E2F184F" w14:textId="0DB3898D" w:rsidR="00D65C67" w:rsidRDefault="006C43AB" w:rsidP="00D65C67">
      <w:pPr>
        <w:rPr>
          <w:rFonts w:ascii="Avenir Next LT Pro" w:hAnsi="Avenir Next LT Pro"/>
          <w:b/>
          <w:bCs/>
          <w:noProof/>
          <w:sz w:val="32"/>
          <w:szCs w:val="32"/>
        </w:rPr>
      </w:pPr>
      <w:ins w:id="25" w:author="Auteur">
        <w:r>
          <w:rPr>
            <w:rFonts w:ascii="Avenir Next LT Pro" w:hAnsi="Avenir Next LT Pro"/>
            <w:b/>
            <w:bCs/>
            <w:noProof/>
            <w:sz w:val="32"/>
            <w:szCs w:val="32"/>
          </w:rPr>
          <w:t>Creation d’utilisateurs____________________________</w:t>
        </w:r>
        <w:del w:id="26" w:author="Auteur">
          <w:r w:rsidR="00F4165D" w:rsidRPr="00F4165D" w:rsidDel="006C43AB">
            <w:rPr>
              <w:rFonts w:ascii="Avenir Next LT Pro" w:hAnsi="Avenir Next LT Pro"/>
              <w:b/>
              <w:bCs/>
              <w:noProof/>
              <w:sz w:val="32"/>
              <w:szCs w:val="32"/>
            </w:rPr>
            <w:delText>Question 2 : Routage Inter-VLAN sur un Seul Switch</w:delText>
          </w:r>
        </w:del>
      </w:ins>
      <w:del w:id="27" w:author="Auteur">
        <w:r w:rsidR="00D65C67" w:rsidRPr="00D65C67" w:rsidDel="00F4165D">
          <w:rPr>
            <w:rFonts w:ascii="Avenir Next LT Pro" w:hAnsi="Avenir Next LT Pro"/>
            <w:b/>
            <w:bCs/>
            <w:noProof/>
            <w:sz w:val="32"/>
            <w:szCs w:val="32"/>
          </w:rPr>
          <w:delText>Cahier des charges________________________</w:delText>
        </w:r>
      </w:del>
      <w:r w:rsidR="00D65C67" w:rsidRPr="00D65C67">
        <w:rPr>
          <w:rFonts w:ascii="Avenir Next LT Pro" w:hAnsi="Avenir Next LT Pro"/>
          <w:b/>
          <w:bCs/>
          <w:noProof/>
          <w:sz w:val="32"/>
          <w:szCs w:val="32"/>
        </w:rPr>
        <w:t>____</w:t>
      </w:r>
      <w:ins w:id="28" w:author="Auteur">
        <w:r w:rsidR="00F4165D">
          <w:rPr>
            <w:rFonts w:ascii="Avenir Next LT Pro" w:hAnsi="Avenir Next LT Pro"/>
            <w:b/>
            <w:bCs/>
            <w:noProof/>
            <w:sz w:val="32"/>
            <w:szCs w:val="32"/>
          </w:rPr>
          <w:t>_</w:t>
        </w:r>
      </w:ins>
      <w:del w:id="29" w:author="Auteur">
        <w:r w:rsidR="00D65C67" w:rsidRPr="00D65C67" w:rsidDel="00F4165D">
          <w:rPr>
            <w:rFonts w:ascii="Avenir Next LT Pro" w:hAnsi="Avenir Next LT Pro"/>
            <w:b/>
            <w:bCs/>
            <w:noProof/>
            <w:sz w:val="32"/>
            <w:szCs w:val="32"/>
          </w:rPr>
          <w:delText>________</w:delText>
        </w:r>
      </w:del>
      <w:r w:rsidR="00D65C67" w:rsidRPr="00D65C67">
        <w:rPr>
          <w:rFonts w:ascii="Avenir Next LT Pro" w:hAnsi="Avenir Next LT Pro"/>
          <w:b/>
          <w:bCs/>
          <w:noProof/>
          <w:sz w:val="32"/>
          <w:szCs w:val="32"/>
        </w:rPr>
        <w:t>__________</w:t>
      </w:r>
      <w:ins w:id="30" w:author="Auteur">
        <w:r w:rsidR="006E2A2F">
          <w:rPr>
            <w:rFonts w:ascii="Avenir Next LT Pro" w:hAnsi="Avenir Next LT Pro"/>
            <w:b/>
            <w:bCs/>
            <w:noProof/>
            <w:sz w:val="32"/>
            <w:szCs w:val="32"/>
          </w:rPr>
          <w:t>4</w:t>
        </w:r>
        <w:del w:id="31" w:author="Auteur">
          <w:r w:rsidR="00F4165D" w:rsidDel="006E2A2F">
            <w:rPr>
              <w:rFonts w:ascii="Avenir Next LT Pro" w:hAnsi="Avenir Next LT Pro"/>
              <w:b/>
              <w:bCs/>
              <w:noProof/>
              <w:sz w:val="32"/>
              <w:szCs w:val="32"/>
            </w:rPr>
            <w:delText>5</w:delText>
          </w:r>
        </w:del>
      </w:ins>
      <w:del w:id="32" w:author="Auteur">
        <w:r w:rsidR="00D65C67" w:rsidRPr="00D65C67" w:rsidDel="00F4165D">
          <w:rPr>
            <w:rFonts w:ascii="Avenir Next LT Pro" w:hAnsi="Avenir Next LT Pro"/>
            <w:b/>
            <w:bCs/>
            <w:noProof/>
            <w:sz w:val="32"/>
            <w:szCs w:val="32"/>
          </w:rPr>
          <w:delText>3</w:delText>
        </w:r>
      </w:del>
    </w:p>
    <w:p w14:paraId="7EF4FA84" w14:textId="3BB08E03" w:rsidR="00D65C67" w:rsidRDefault="00CC697E" w:rsidP="00D65C67">
      <w:pPr>
        <w:rPr>
          <w:rFonts w:ascii="Avenir Next LT Pro" w:hAnsi="Avenir Next LT Pro"/>
          <w:b/>
          <w:bCs/>
          <w:noProof/>
          <w:sz w:val="32"/>
          <w:szCs w:val="32"/>
        </w:rPr>
      </w:pPr>
      <w:ins w:id="33" w:author="Auteur">
        <w:r>
          <w:rPr>
            <w:rFonts w:ascii="Avenir Next LT Pro" w:hAnsi="Avenir Next LT Pro"/>
            <w:b/>
            <w:bCs/>
            <w:noProof/>
            <w:sz w:val="32"/>
            <w:szCs w:val="32"/>
          </w:rPr>
          <w:t>Création de tickets_______________________________________________</w:t>
        </w:r>
        <w:del w:id="34" w:author="Auteur">
          <w:r w:rsidR="00F4165D" w:rsidRPr="00F4165D" w:rsidDel="00CC697E">
            <w:rPr>
              <w:rFonts w:ascii="Avenir Next LT Pro" w:hAnsi="Avenir Next LT Pro"/>
              <w:b/>
              <w:bCs/>
              <w:noProof/>
              <w:sz w:val="32"/>
              <w:szCs w:val="32"/>
            </w:rPr>
            <w:delText>Question 3 : Routage Inter-VLAN sur Plusieurs Switchs</w:delText>
          </w:r>
        </w:del>
      </w:ins>
      <w:del w:id="35" w:author="Auteur">
        <w:r w:rsidR="00FB7436" w:rsidDel="00CC697E">
          <w:rPr>
            <w:rFonts w:ascii="Avenir Next LT Pro" w:hAnsi="Avenir Next LT Pro"/>
            <w:b/>
            <w:bCs/>
            <w:noProof/>
            <w:sz w:val="32"/>
            <w:szCs w:val="32"/>
          </w:rPr>
          <w:delText>Architecture</w:delText>
        </w:r>
        <w:r w:rsidR="0070672E" w:rsidDel="00CC697E">
          <w:rPr>
            <w:rFonts w:ascii="Avenir Next LT Pro" w:hAnsi="Avenir Next LT Pro"/>
            <w:b/>
            <w:bCs/>
            <w:noProof/>
            <w:sz w:val="32"/>
            <w:szCs w:val="32"/>
          </w:rPr>
          <w:delText>____________________________________________________</w:delText>
        </w:r>
        <w:r w:rsidR="00FB7436" w:rsidDel="00CC697E">
          <w:rPr>
            <w:rFonts w:ascii="Avenir Next LT Pro" w:hAnsi="Avenir Next LT Pro"/>
            <w:b/>
            <w:bCs/>
            <w:noProof/>
            <w:sz w:val="32"/>
            <w:szCs w:val="32"/>
          </w:rPr>
          <w:delText xml:space="preserve"> </w:delText>
        </w:r>
      </w:del>
      <w:ins w:id="36" w:author="Auteur">
        <w:r w:rsidR="006E2A2F">
          <w:rPr>
            <w:rFonts w:ascii="Avenir Next LT Pro" w:hAnsi="Avenir Next LT Pro"/>
            <w:b/>
            <w:bCs/>
            <w:noProof/>
            <w:sz w:val="32"/>
            <w:szCs w:val="32"/>
          </w:rPr>
          <w:t>6</w:t>
        </w:r>
        <w:del w:id="37" w:author="Auteur">
          <w:r w:rsidR="00F4165D" w:rsidDel="006E2A2F">
            <w:rPr>
              <w:rFonts w:ascii="Avenir Next LT Pro" w:hAnsi="Avenir Next LT Pro"/>
              <w:b/>
              <w:bCs/>
              <w:noProof/>
              <w:sz w:val="32"/>
              <w:szCs w:val="32"/>
            </w:rPr>
            <w:delText>7</w:delText>
          </w:r>
        </w:del>
      </w:ins>
      <w:del w:id="38" w:author="Auteur">
        <w:r w:rsidR="0070672E" w:rsidDel="00F4165D">
          <w:rPr>
            <w:rFonts w:ascii="Avenir Next LT Pro" w:hAnsi="Avenir Next LT Pro"/>
            <w:b/>
            <w:bCs/>
            <w:noProof/>
            <w:sz w:val="32"/>
            <w:szCs w:val="32"/>
          </w:rPr>
          <w:delText>4</w:delText>
        </w:r>
      </w:del>
    </w:p>
    <w:p w14:paraId="799D394A" w14:textId="7F44CDDF" w:rsidR="00862A7F" w:rsidRDefault="00F4165D" w:rsidP="00D65C67">
      <w:pPr>
        <w:rPr>
          <w:rFonts w:ascii="Avenir Next LT Pro" w:hAnsi="Avenir Next LT Pro"/>
          <w:b/>
          <w:bCs/>
          <w:noProof/>
          <w:sz w:val="32"/>
          <w:szCs w:val="32"/>
        </w:rPr>
      </w:pPr>
      <w:ins w:id="39" w:author="Auteur">
        <w:del w:id="40" w:author="Auteur">
          <w:r w:rsidRPr="00F4165D" w:rsidDel="007E1F71">
            <w:rPr>
              <w:rFonts w:ascii="Avenir Next LT Pro" w:hAnsi="Avenir Next LT Pro"/>
              <w:b/>
              <w:bCs/>
              <w:noProof/>
              <w:sz w:val="32"/>
              <w:szCs w:val="32"/>
            </w:rPr>
            <w:delText>Question 4 : Services WEB et FTP sur SRV1</w:delText>
          </w:r>
        </w:del>
        <w:r w:rsidR="007E1F71">
          <w:rPr>
            <w:rFonts w:ascii="Avenir Next LT Pro" w:hAnsi="Avenir Next LT Pro"/>
            <w:b/>
            <w:bCs/>
            <w:noProof/>
            <w:sz w:val="32"/>
            <w:szCs w:val="32"/>
          </w:rPr>
          <w:t>Gérer les tickets_________________________</w:t>
        </w:r>
      </w:ins>
      <w:del w:id="41" w:author="Auteur">
        <w:r w:rsidR="00862A7F" w:rsidDel="00F4165D">
          <w:rPr>
            <w:rFonts w:ascii="Avenir Next LT Pro" w:hAnsi="Avenir Next LT Pro"/>
            <w:b/>
            <w:bCs/>
            <w:noProof/>
            <w:sz w:val="32"/>
            <w:szCs w:val="32"/>
          </w:rPr>
          <w:delText>Configuration</w:delText>
        </w:r>
      </w:del>
      <w:r w:rsidR="00910D33">
        <w:rPr>
          <w:rFonts w:ascii="Avenir Next LT Pro" w:hAnsi="Avenir Next LT Pro"/>
          <w:b/>
          <w:bCs/>
          <w:noProof/>
          <w:sz w:val="32"/>
          <w:szCs w:val="32"/>
        </w:rPr>
        <w:t>__</w:t>
      </w:r>
      <w:ins w:id="42" w:author="Auteur">
        <w:r>
          <w:rPr>
            <w:rFonts w:ascii="Avenir Next LT Pro" w:hAnsi="Avenir Next LT Pro"/>
            <w:b/>
            <w:bCs/>
            <w:noProof/>
            <w:sz w:val="32"/>
            <w:szCs w:val="32"/>
          </w:rPr>
          <w:t>____</w:t>
        </w:r>
      </w:ins>
      <w:del w:id="43" w:author="Auteur">
        <w:r w:rsidR="00910D33" w:rsidDel="00F4165D">
          <w:rPr>
            <w:rFonts w:ascii="Avenir Next LT Pro" w:hAnsi="Avenir Next LT Pro"/>
            <w:b/>
            <w:bCs/>
            <w:noProof/>
            <w:sz w:val="32"/>
            <w:szCs w:val="32"/>
          </w:rPr>
          <w:delText>_______________________________</w:delText>
        </w:r>
      </w:del>
      <w:r w:rsidR="00910D33">
        <w:rPr>
          <w:rFonts w:ascii="Avenir Next LT Pro" w:hAnsi="Avenir Next LT Pro"/>
          <w:b/>
          <w:bCs/>
          <w:noProof/>
          <w:sz w:val="32"/>
          <w:szCs w:val="32"/>
        </w:rPr>
        <w:t>__________________</w:t>
      </w:r>
      <w:ins w:id="44" w:author="Auteur">
        <w:r w:rsidR="006E2A2F">
          <w:rPr>
            <w:rFonts w:ascii="Avenir Next LT Pro" w:hAnsi="Avenir Next LT Pro"/>
            <w:b/>
            <w:bCs/>
            <w:noProof/>
            <w:sz w:val="32"/>
            <w:szCs w:val="32"/>
          </w:rPr>
          <w:t>6</w:t>
        </w:r>
        <w:del w:id="45" w:author="Auteur">
          <w:r w:rsidDel="006E2A2F">
            <w:rPr>
              <w:rFonts w:ascii="Avenir Next LT Pro" w:hAnsi="Avenir Next LT Pro"/>
              <w:b/>
              <w:bCs/>
              <w:noProof/>
              <w:sz w:val="32"/>
              <w:szCs w:val="32"/>
            </w:rPr>
            <w:delText>8</w:delText>
          </w:r>
        </w:del>
      </w:ins>
      <w:del w:id="46" w:author="Auteur">
        <w:r w:rsidR="00910D33" w:rsidDel="00F4165D">
          <w:rPr>
            <w:rFonts w:ascii="Avenir Next LT Pro" w:hAnsi="Avenir Next LT Pro"/>
            <w:b/>
            <w:bCs/>
            <w:noProof/>
            <w:sz w:val="32"/>
            <w:szCs w:val="32"/>
          </w:rPr>
          <w:delText>5</w:delText>
        </w:r>
      </w:del>
    </w:p>
    <w:p w14:paraId="3ADF3454" w14:textId="7CCC5CD7" w:rsidR="00AF7E96" w:rsidRPr="00CE4A1E" w:rsidDel="00F4165D" w:rsidRDefault="007E1F71" w:rsidP="00CE4A1E">
      <w:pPr>
        <w:ind w:firstLine="720"/>
        <w:rPr>
          <w:del w:id="47" w:author="Auteur"/>
          <w:rFonts w:ascii="Avenir Next LT Pro" w:hAnsi="Avenir Next LT Pro"/>
          <w:noProof/>
          <w:sz w:val="32"/>
          <w:szCs w:val="32"/>
        </w:rPr>
      </w:pPr>
      <w:ins w:id="48" w:author="Auteur">
        <w:r w:rsidRPr="003E1657">
          <w:rPr>
            <w:b/>
            <w:sz w:val="32"/>
            <w:szCs w:val="32"/>
            <w:rPrChange w:id="49" w:author="Auteur">
              <w:rPr/>
            </w:rPrChange>
          </w:rPr>
          <w:t>Clôturer un incident et l'ajouter à la base de connaissances</w:t>
        </w:r>
        <w:r>
          <w:t xml:space="preserve"> :</w:t>
        </w:r>
      </w:ins>
      <w:del w:id="50" w:author="Auteur">
        <w:r w:rsidR="00AF7E96" w:rsidRPr="00CE4A1E" w:rsidDel="00F4165D">
          <w:rPr>
            <w:rFonts w:ascii="Avenir Next LT Pro" w:hAnsi="Avenir Next LT Pro"/>
            <w:noProof/>
            <w:sz w:val="32"/>
            <w:szCs w:val="32"/>
          </w:rPr>
          <w:delText>Mise en place des VM______________________________________</w:delText>
        </w:r>
        <w:r w:rsidR="00532540" w:rsidDel="00F4165D">
          <w:rPr>
            <w:rFonts w:ascii="Avenir Next LT Pro" w:hAnsi="Avenir Next LT Pro"/>
            <w:noProof/>
            <w:sz w:val="32"/>
            <w:szCs w:val="32"/>
          </w:rPr>
          <w:delText>__</w:delText>
        </w:r>
        <w:r w:rsidR="00AF7E96" w:rsidRPr="00CE4A1E" w:rsidDel="00F4165D">
          <w:rPr>
            <w:rFonts w:ascii="Avenir Next LT Pro" w:hAnsi="Avenir Next LT Pro"/>
            <w:noProof/>
            <w:sz w:val="32"/>
            <w:szCs w:val="32"/>
          </w:rPr>
          <w:delText>5</w:delText>
        </w:r>
      </w:del>
    </w:p>
    <w:p w14:paraId="45DABD2E" w14:textId="045E65FD" w:rsidR="00FA77A6" w:rsidDel="00F4165D" w:rsidRDefault="00CE4A1E" w:rsidP="00CE4A1E">
      <w:pPr>
        <w:rPr>
          <w:del w:id="51" w:author="Auteur"/>
          <w:rFonts w:ascii="Avenir Next LT Pro" w:hAnsi="Avenir Next LT Pro"/>
          <w:noProof/>
          <w:sz w:val="32"/>
          <w:szCs w:val="32"/>
        </w:rPr>
      </w:pPr>
      <w:del w:id="52" w:author="Auteur">
        <w:r w:rsidDel="00F4165D">
          <w:rPr>
            <w:rFonts w:ascii="Avenir Next LT Pro" w:hAnsi="Avenir Next LT Pro"/>
            <w:noProof/>
            <w:sz w:val="32"/>
            <w:szCs w:val="32"/>
          </w:rPr>
          <w:tab/>
          <w:delText>Création du Serveur</w:delText>
        </w:r>
        <w:r w:rsidR="00532540" w:rsidDel="00F4165D">
          <w:rPr>
            <w:rFonts w:ascii="Avenir Next LT Pro" w:hAnsi="Avenir Next LT Pro"/>
            <w:noProof/>
            <w:sz w:val="32"/>
            <w:szCs w:val="32"/>
          </w:rPr>
          <w:delText>_________________________________________</w:delText>
        </w:r>
        <w:r w:rsidR="00174D8C" w:rsidDel="00F4165D">
          <w:rPr>
            <w:rFonts w:ascii="Avenir Next LT Pro" w:hAnsi="Avenir Next LT Pro"/>
            <w:noProof/>
            <w:sz w:val="32"/>
            <w:szCs w:val="32"/>
          </w:rPr>
          <w:delText xml:space="preserve"> </w:delText>
        </w:r>
        <w:r w:rsidR="00532540" w:rsidDel="00F4165D">
          <w:rPr>
            <w:rFonts w:ascii="Avenir Next LT Pro" w:hAnsi="Avenir Next LT Pro"/>
            <w:noProof/>
            <w:sz w:val="32"/>
            <w:szCs w:val="32"/>
          </w:rPr>
          <w:delText>6</w:delText>
        </w:r>
      </w:del>
    </w:p>
    <w:p w14:paraId="27F96716" w14:textId="76983EDF" w:rsidR="00FF28C9" w:rsidRPr="00CE4A1E" w:rsidDel="00F4165D" w:rsidRDefault="00FF28C9" w:rsidP="00CE4A1E">
      <w:pPr>
        <w:rPr>
          <w:del w:id="53" w:author="Auteur"/>
          <w:rFonts w:ascii="Avenir Next LT Pro" w:hAnsi="Avenir Next LT Pro"/>
          <w:noProof/>
          <w:sz w:val="32"/>
          <w:szCs w:val="32"/>
        </w:rPr>
      </w:pPr>
      <w:del w:id="54" w:author="Auteur">
        <w:r w:rsidDel="00F4165D">
          <w:rPr>
            <w:rFonts w:ascii="Avenir Next LT Pro" w:hAnsi="Avenir Next LT Pro"/>
            <w:noProof/>
            <w:sz w:val="32"/>
            <w:szCs w:val="32"/>
          </w:rPr>
          <w:tab/>
          <w:delText>Connexion du Client au domaine______________________________7</w:delText>
        </w:r>
      </w:del>
    </w:p>
    <w:p w14:paraId="09C64ECA" w14:textId="0D9ADA7A" w:rsidR="00AF7E96" w:rsidRDefault="00F4165D" w:rsidP="00C544C5">
      <w:pPr>
        <w:rPr>
          <w:ins w:id="55" w:author="Auteur"/>
          <w:rFonts w:ascii="Avenir Next LT Pro" w:hAnsi="Avenir Next LT Pro"/>
          <w:b/>
          <w:bCs/>
          <w:noProof/>
          <w:sz w:val="32"/>
          <w:szCs w:val="32"/>
        </w:rPr>
      </w:pPr>
      <w:ins w:id="56" w:author="Auteur">
        <w:del w:id="57" w:author="Auteur">
          <w:r w:rsidRPr="00F4165D" w:rsidDel="007E1F71">
            <w:rPr>
              <w:rFonts w:ascii="Avenir Next LT Pro" w:hAnsi="Avenir Next LT Pro"/>
              <w:b/>
              <w:bCs/>
              <w:noProof/>
              <w:sz w:val="32"/>
              <w:szCs w:val="32"/>
            </w:rPr>
            <w:delText>Question 5 : Restrictions d'Accès au Service FTP</w:delText>
          </w:r>
        </w:del>
      </w:ins>
      <w:del w:id="58" w:author="Auteur">
        <w:r w:rsidR="00C1386D" w:rsidRPr="00C1386D" w:rsidDel="00F4165D">
          <w:rPr>
            <w:rFonts w:ascii="Avenir Next LT Pro" w:hAnsi="Avenir Next LT Pro"/>
            <w:b/>
            <w:bCs/>
            <w:noProof/>
            <w:sz w:val="32"/>
            <w:szCs w:val="32"/>
          </w:rPr>
          <w:delText xml:space="preserve">Dossier Partagé </w:delText>
        </w:r>
        <w:r w:rsidR="00BA022D" w:rsidRPr="00C1386D" w:rsidDel="00F4165D">
          <w:rPr>
            <w:rFonts w:ascii="Avenir Next LT Pro" w:hAnsi="Avenir Next LT Pro"/>
            <w:b/>
            <w:bCs/>
            <w:noProof/>
            <w:sz w:val="32"/>
            <w:szCs w:val="32"/>
          </w:rPr>
          <w:delText>Administration</w:delText>
        </w:r>
        <w:r w:rsidR="00987F4B" w:rsidRPr="00C1386D" w:rsidDel="007E1F71">
          <w:rPr>
            <w:rFonts w:ascii="Avenir Next LT Pro" w:hAnsi="Avenir Next LT Pro"/>
            <w:b/>
            <w:bCs/>
            <w:noProof/>
            <w:sz w:val="32"/>
            <w:szCs w:val="32"/>
          </w:rPr>
          <w:delText>______________</w:delText>
        </w:r>
      </w:del>
      <w:ins w:id="59" w:author="Auteur">
        <w:del w:id="60" w:author="Auteur">
          <w:r w:rsidDel="007E1F71">
            <w:rPr>
              <w:rFonts w:ascii="Avenir Next LT Pro" w:hAnsi="Avenir Next LT Pro"/>
              <w:b/>
              <w:bCs/>
              <w:noProof/>
              <w:sz w:val="32"/>
              <w:szCs w:val="32"/>
            </w:rPr>
            <w:delText>_</w:delText>
          </w:r>
        </w:del>
      </w:ins>
      <w:del w:id="61" w:author="Auteur">
        <w:r w:rsidR="00987F4B" w:rsidRPr="00C1386D" w:rsidDel="00F4165D">
          <w:rPr>
            <w:rFonts w:ascii="Avenir Next LT Pro" w:hAnsi="Avenir Next LT Pro"/>
            <w:b/>
            <w:bCs/>
            <w:noProof/>
            <w:sz w:val="32"/>
            <w:szCs w:val="32"/>
          </w:rPr>
          <w:delText>______</w:delText>
        </w:r>
        <w:r w:rsidR="00532540" w:rsidRPr="00C1386D" w:rsidDel="00F4165D">
          <w:rPr>
            <w:rFonts w:ascii="Avenir Next LT Pro" w:hAnsi="Avenir Next LT Pro"/>
            <w:b/>
            <w:bCs/>
            <w:noProof/>
            <w:sz w:val="32"/>
            <w:szCs w:val="32"/>
          </w:rPr>
          <w:delText>_</w:delText>
        </w:r>
        <w:r w:rsidR="00796192" w:rsidRPr="00C1386D" w:rsidDel="00F4165D">
          <w:rPr>
            <w:rFonts w:ascii="Avenir Next LT Pro" w:hAnsi="Avenir Next LT Pro"/>
            <w:b/>
            <w:bCs/>
            <w:noProof/>
            <w:sz w:val="32"/>
            <w:szCs w:val="32"/>
          </w:rPr>
          <w:delText>_</w:delText>
        </w:r>
        <w:r w:rsidR="00174D8C" w:rsidDel="00F4165D">
          <w:rPr>
            <w:rFonts w:ascii="Avenir Next LT Pro" w:hAnsi="Avenir Next LT Pro"/>
            <w:b/>
            <w:bCs/>
            <w:noProof/>
            <w:sz w:val="32"/>
            <w:szCs w:val="32"/>
          </w:rPr>
          <w:delText>________</w:delText>
        </w:r>
        <w:r w:rsidR="00174D8C" w:rsidDel="007E1F71">
          <w:rPr>
            <w:rFonts w:ascii="Avenir Next LT Pro" w:hAnsi="Avenir Next LT Pro"/>
            <w:b/>
            <w:bCs/>
            <w:noProof/>
            <w:sz w:val="32"/>
            <w:szCs w:val="32"/>
          </w:rPr>
          <w:delText>___</w:delText>
        </w:r>
      </w:del>
      <w:r w:rsidR="00174D8C">
        <w:rPr>
          <w:rFonts w:ascii="Avenir Next LT Pro" w:hAnsi="Avenir Next LT Pro"/>
          <w:b/>
          <w:bCs/>
          <w:noProof/>
          <w:sz w:val="32"/>
          <w:szCs w:val="32"/>
        </w:rPr>
        <w:t>_</w:t>
      </w:r>
      <w:ins w:id="62" w:author="Auteur">
        <w:r w:rsidR="007E1F71">
          <w:rPr>
            <w:rFonts w:ascii="Avenir Next LT Pro" w:hAnsi="Avenir Next LT Pro"/>
            <w:b/>
            <w:bCs/>
            <w:noProof/>
            <w:sz w:val="32"/>
            <w:szCs w:val="32"/>
          </w:rPr>
          <w:t>___</w:t>
        </w:r>
        <w:r w:rsidR="006E2A2F">
          <w:rPr>
            <w:rFonts w:ascii="Avenir Next LT Pro" w:hAnsi="Avenir Next LT Pro"/>
            <w:b/>
            <w:bCs/>
            <w:noProof/>
            <w:sz w:val="32"/>
            <w:szCs w:val="32"/>
          </w:rPr>
          <w:t>7</w:t>
        </w:r>
        <w:del w:id="63" w:author="Auteur">
          <w:r w:rsidDel="006E2A2F">
            <w:rPr>
              <w:rFonts w:ascii="Avenir Next LT Pro" w:hAnsi="Avenir Next LT Pro"/>
              <w:b/>
              <w:bCs/>
              <w:noProof/>
              <w:sz w:val="32"/>
              <w:szCs w:val="32"/>
            </w:rPr>
            <w:delText>9</w:delText>
          </w:r>
        </w:del>
      </w:ins>
      <w:del w:id="64" w:author="Auteur">
        <w:r w:rsidR="00DA0C79" w:rsidRPr="00C1386D" w:rsidDel="00F4165D">
          <w:rPr>
            <w:rFonts w:ascii="Avenir Next LT Pro" w:hAnsi="Avenir Next LT Pro"/>
            <w:b/>
            <w:bCs/>
            <w:noProof/>
            <w:sz w:val="32"/>
            <w:szCs w:val="32"/>
          </w:rPr>
          <w:delText>8</w:delText>
        </w:r>
      </w:del>
    </w:p>
    <w:p w14:paraId="5817CA57" w14:textId="0B595835" w:rsidR="006E2A2F" w:rsidRDefault="006E2A2F" w:rsidP="00C544C5">
      <w:pPr>
        <w:rPr>
          <w:ins w:id="65" w:author="Auteur"/>
          <w:rFonts w:ascii="Avenir Next LT Pro" w:hAnsi="Avenir Next LT Pro"/>
          <w:b/>
          <w:bCs/>
          <w:noProof/>
          <w:sz w:val="32"/>
          <w:szCs w:val="32"/>
        </w:rPr>
      </w:pPr>
      <w:ins w:id="66" w:author="Auteur">
        <w:r>
          <w:rPr>
            <w:rFonts w:ascii="Avenir Next LT Pro" w:hAnsi="Avenir Next LT Pro"/>
            <w:b/>
            <w:bCs/>
            <w:noProof/>
            <w:sz w:val="32"/>
            <w:szCs w:val="32"/>
          </w:rPr>
          <w:t>Glpi Agent_____________________________________________________8</w:t>
        </w:r>
      </w:ins>
    </w:p>
    <w:p w14:paraId="35896CE9" w14:textId="7423F6F7" w:rsidR="001E6C48" w:rsidRDefault="001E6C48" w:rsidP="00C544C5">
      <w:pPr>
        <w:rPr>
          <w:ins w:id="67" w:author="Auteur"/>
          <w:rFonts w:ascii="Avenir Next LT Pro" w:hAnsi="Avenir Next LT Pro"/>
          <w:b/>
          <w:bCs/>
          <w:noProof/>
          <w:sz w:val="32"/>
          <w:szCs w:val="32"/>
        </w:rPr>
      </w:pPr>
    </w:p>
    <w:p w14:paraId="22C65725" w14:textId="2E09F232" w:rsidR="001E6C48" w:rsidRDefault="001E6C48" w:rsidP="00C544C5">
      <w:pPr>
        <w:rPr>
          <w:ins w:id="68" w:author="Auteur"/>
          <w:rFonts w:ascii="Avenir Next LT Pro" w:hAnsi="Avenir Next LT Pro"/>
          <w:b/>
          <w:bCs/>
          <w:noProof/>
          <w:sz w:val="32"/>
          <w:szCs w:val="32"/>
        </w:rPr>
      </w:pPr>
    </w:p>
    <w:p w14:paraId="4E9D3424" w14:textId="7FE629F5" w:rsidR="001E6C48" w:rsidRDefault="001E6C48" w:rsidP="00C544C5">
      <w:pPr>
        <w:rPr>
          <w:ins w:id="69" w:author="Auteur"/>
          <w:rFonts w:ascii="Avenir Next LT Pro" w:hAnsi="Avenir Next LT Pro"/>
          <w:b/>
          <w:bCs/>
          <w:noProof/>
          <w:sz w:val="32"/>
          <w:szCs w:val="32"/>
        </w:rPr>
      </w:pPr>
    </w:p>
    <w:p w14:paraId="3BE496E3" w14:textId="4B7D581C" w:rsidR="001E6C48" w:rsidRDefault="001E6C48" w:rsidP="00C544C5">
      <w:pPr>
        <w:rPr>
          <w:ins w:id="70" w:author="Auteur"/>
          <w:rFonts w:ascii="Avenir Next LT Pro" w:hAnsi="Avenir Next LT Pro"/>
          <w:b/>
          <w:bCs/>
          <w:noProof/>
          <w:sz w:val="32"/>
          <w:szCs w:val="32"/>
        </w:rPr>
      </w:pPr>
    </w:p>
    <w:p w14:paraId="22A9F541" w14:textId="6D32723D" w:rsidR="001E6C48" w:rsidRDefault="001E6C48" w:rsidP="00C544C5">
      <w:pPr>
        <w:rPr>
          <w:ins w:id="71" w:author="Auteur"/>
          <w:rFonts w:ascii="Avenir Next LT Pro" w:hAnsi="Avenir Next LT Pro"/>
          <w:b/>
          <w:bCs/>
          <w:noProof/>
          <w:sz w:val="32"/>
          <w:szCs w:val="32"/>
        </w:rPr>
      </w:pPr>
    </w:p>
    <w:p w14:paraId="43556DC5" w14:textId="3F60EFB7" w:rsidR="001E6C48" w:rsidRDefault="001E6C48" w:rsidP="00C544C5">
      <w:pPr>
        <w:rPr>
          <w:ins w:id="72" w:author="Auteur"/>
          <w:rFonts w:ascii="Avenir Next LT Pro" w:hAnsi="Avenir Next LT Pro"/>
          <w:b/>
          <w:bCs/>
          <w:noProof/>
          <w:sz w:val="32"/>
          <w:szCs w:val="32"/>
        </w:rPr>
      </w:pPr>
    </w:p>
    <w:p w14:paraId="04D90E75" w14:textId="160C6337" w:rsidR="001E6C48" w:rsidRDefault="001E6C48" w:rsidP="00C544C5">
      <w:pPr>
        <w:rPr>
          <w:ins w:id="73" w:author="Auteur"/>
          <w:rFonts w:ascii="Avenir Next LT Pro" w:hAnsi="Avenir Next LT Pro"/>
          <w:b/>
          <w:bCs/>
          <w:noProof/>
          <w:sz w:val="32"/>
          <w:szCs w:val="32"/>
        </w:rPr>
      </w:pPr>
    </w:p>
    <w:p w14:paraId="5E2C1265" w14:textId="3F290002" w:rsidR="001E6C48" w:rsidRPr="003E1657" w:rsidRDefault="001E6C48" w:rsidP="003E1657">
      <w:pPr>
        <w:pStyle w:val="Titre5"/>
        <w:rPr>
          <w:ins w:id="74" w:author="Auteur"/>
          <w:b w:val="0"/>
          <w:noProof/>
          <w:rPrChange w:id="75" w:author="Auteur">
            <w:rPr>
              <w:ins w:id="76" w:author="Auteur"/>
              <w:noProof/>
            </w:rPr>
          </w:rPrChange>
        </w:rPr>
      </w:pPr>
      <w:ins w:id="77" w:author="Auteur">
        <w:r>
          <w:rPr>
            <w:noProof/>
          </w:rPr>
          <w:t>C</w:t>
        </w:r>
        <w:r w:rsidRPr="003E1657">
          <w:rPr>
            <w:b w:val="0"/>
            <w:noProof/>
            <w:rPrChange w:id="78" w:author="Auteur">
              <w:rPr>
                <w:noProof/>
              </w:rPr>
            </w:rPrChange>
          </w:rPr>
          <w:t xml:space="preserve">ahier des charges </w:t>
        </w:r>
      </w:ins>
    </w:p>
    <w:p w14:paraId="1945E229" w14:textId="77777777" w:rsidR="001E6C48" w:rsidRDefault="001E6C48" w:rsidP="001E6C48">
      <w:pPr>
        <w:pStyle w:val="Titre1"/>
        <w:rPr>
          <w:ins w:id="79" w:author="Auteur"/>
          <w:b w:val="0"/>
          <w:color w:val="auto"/>
          <w:sz w:val="32"/>
        </w:rPr>
      </w:pPr>
      <w:ins w:id="80" w:author="Auteur">
        <w:r w:rsidRPr="003E1657">
          <w:rPr>
            <w:b w:val="0"/>
            <w:color w:val="auto"/>
            <w:sz w:val="32"/>
            <w:rPrChange w:id="81" w:author="Auteur">
              <w:rPr/>
            </w:rPrChange>
          </w:rPr>
          <w:t xml:space="preserve">Gestion de parc : </w:t>
        </w:r>
      </w:ins>
    </w:p>
    <w:p w14:paraId="7B8FFA20" w14:textId="77777777" w:rsidR="009D061E" w:rsidRDefault="001E6C48" w:rsidP="001E6C48">
      <w:pPr>
        <w:pStyle w:val="Titre1"/>
        <w:rPr>
          <w:ins w:id="82" w:author="Auteur"/>
          <w:b w:val="0"/>
          <w:color w:val="auto"/>
          <w:sz w:val="32"/>
        </w:rPr>
      </w:pPr>
      <w:ins w:id="83" w:author="Auteur">
        <w:r w:rsidRPr="003E1657">
          <w:rPr>
            <w:b w:val="0"/>
            <w:color w:val="auto"/>
            <w:sz w:val="32"/>
            <w:rPrChange w:id="84" w:author="Auteur">
              <w:rPr/>
            </w:rPrChange>
          </w:rPr>
          <w:t xml:space="preserve">Installer et configurer un logiciel de gestion de </w:t>
        </w:r>
        <w:r w:rsidR="009D061E" w:rsidRPr="003E1657">
          <w:rPr>
            <w:b w:val="0"/>
            <w:color w:val="auto"/>
            <w:sz w:val="32"/>
          </w:rPr>
          <w:t xml:space="preserve">parc </w:t>
        </w:r>
      </w:ins>
    </w:p>
    <w:p w14:paraId="3A60609D" w14:textId="5CF69A72" w:rsidR="009D061E" w:rsidRDefault="009D061E" w:rsidP="001E6C48">
      <w:pPr>
        <w:pStyle w:val="Titre1"/>
        <w:rPr>
          <w:ins w:id="85" w:author="Auteur"/>
          <w:b w:val="0"/>
          <w:color w:val="auto"/>
          <w:sz w:val="32"/>
        </w:rPr>
      </w:pPr>
      <w:ins w:id="86" w:author="Auteur">
        <w:r w:rsidRPr="003E1657">
          <w:rPr>
            <w:b w:val="0"/>
            <w:color w:val="auto"/>
            <w:sz w:val="32"/>
          </w:rPr>
          <w:t>Détailler</w:t>
        </w:r>
        <w:r w:rsidR="001E6C48" w:rsidRPr="003E1657">
          <w:rPr>
            <w:b w:val="0"/>
            <w:color w:val="auto"/>
            <w:sz w:val="32"/>
            <w:rPrChange w:id="87" w:author="Auteur">
              <w:rPr/>
            </w:rPrChange>
          </w:rPr>
          <w:t xml:space="preserve"> la procédure d’installation du logiciel de gestions de parc et d’incidents dans l’environnement choisi (Windows ou Linux) </w:t>
        </w:r>
      </w:ins>
    </w:p>
    <w:p w14:paraId="6AE9B9C2" w14:textId="77777777" w:rsidR="009D061E" w:rsidRDefault="001E6C48" w:rsidP="001E6C48">
      <w:pPr>
        <w:pStyle w:val="Titre1"/>
        <w:rPr>
          <w:ins w:id="88" w:author="Auteur"/>
          <w:b w:val="0"/>
          <w:color w:val="auto"/>
          <w:sz w:val="32"/>
        </w:rPr>
      </w:pPr>
      <w:ins w:id="89" w:author="Auteur">
        <w:r w:rsidRPr="003E1657">
          <w:rPr>
            <w:b w:val="0"/>
            <w:color w:val="auto"/>
            <w:sz w:val="32"/>
            <w:rPrChange w:id="90" w:author="Auteur">
              <w:rPr/>
            </w:rPrChange>
          </w:rPr>
          <w:t xml:space="preserve">Montrer l’installation des éventuels agents sur un poste client </w:t>
        </w:r>
      </w:ins>
    </w:p>
    <w:p w14:paraId="7F2935AD" w14:textId="5C7A1F80" w:rsidR="001E6C48" w:rsidRPr="003E1657" w:rsidRDefault="009D061E" w:rsidP="001E6C48">
      <w:pPr>
        <w:pStyle w:val="Titre1"/>
        <w:rPr>
          <w:ins w:id="91" w:author="Auteur"/>
          <w:b w:val="0"/>
          <w:color w:val="auto"/>
          <w:sz w:val="32"/>
          <w:rPrChange w:id="92" w:author="Auteur">
            <w:rPr>
              <w:ins w:id="93" w:author="Auteur"/>
            </w:rPr>
          </w:rPrChange>
        </w:rPr>
      </w:pPr>
      <w:ins w:id="94" w:author="Auteur">
        <w:r w:rsidRPr="003E1657">
          <w:rPr>
            <w:b w:val="0"/>
            <w:color w:val="auto"/>
            <w:sz w:val="32"/>
          </w:rPr>
          <w:t>Vérifier</w:t>
        </w:r>
        <w:r w:rsidR="001E6C48" w:rsidRPr="003E1657">
          <w:rPr>
            <w:b w:val="0"/>
            <w:color w:val="auto"/>
            <w:sz w:val="32"/>
            <w:rPrChange w:id="95" w:author="Auteur">
              <w:rPr/>
            </w:rPrChange>
          </w:rPr>
          <w:t xml:space="preserve"> que le poste est bien répertorié dans le logiciel de gestion de parc. </w:t>
        </w:r>
      </w:ins>
    </w:p>
    <w:p w14:paraId="22F2169C" w14:textId="77777777" w:rsidR="001E6C48" w:rsidRPr="003E1657" w:rsidRDefault="001E6C48">
      <w:pPr>
        <w:rPr>
          <w:sz w:val="32"/>
          <w:szCs w:val="32"/>
          <w:rPrChange w:id="96" w:author="Auteur">
            <w:rPr>
              <w:b/>
              <w:noProof/>
            </w:rPr>
          </w:rPrChange>
        </w:rPr>
      </w:pPr>
    </w:p>
    <w:p w14:paraId="2EEC6A2F" w14:textId="3CB50FB4" w:rsidR="00FF2B0A" w:rsidRPr="003E1657" w:rsidDel="00F4165D" w:rsidRDefault="00707FCF">
      <w:pPr>
        <w:rPr>
          <w:del w:id="97" w:author="Auteur"/>
          <w:rFonts w:ascii="Avenir Next LT Pro" w:hAnsi="Avenir Next LT Pro"/>
          <w:noProof/>
          <w:sz w:val="32"/>
          <w:szCs w:val="32"/>
        </w:rPr>
      </w:pPr>
      <w:r w:rsidRPr="003E1657">
        <w:rPr>
          <w:rFonts w:ascii="Avenir Next LT Pro" w:hAnsi="Avenir Next LT Pro"/>
          <w:bCs/>
          <w:noProof/>
          <w:sz w:val="32"/>
          <w:szCs w:val="32"/>
          <w:rPrChange w:id="98" w:author="Auteur">
            <w:rPr>
              <w:rFonts w:ascii="Avenir Next LT Pro" w:hAnsi="Avenir Next LT Pro"/>
              <w:b/>
              <w:bCs/>
              <w:noProof/>
              <w:sz w:val="32"/>
              <w:szCs w:val="32"/>
            </w:rPr>
          </w:rPrChange>
        </w:rPr>
        <w:tab/>
      </w:r>
      <w:del w:id="99" w:author="Auteur">
        <w:r w:rsidRPr="003E1657" w:rsidDel="00F4165D">
          <w:rPr>
            <w:rFonts w:ascii="Avenir Next LT Pro" w:hAnsi="Avenir Next LT Pro"/>
            <w:noProof/>
            <w:sz w:val="32"/>
            <w:szCs w:val="32"/>
          </w:rPr>
          <w:delText>Arborescence des Dossiers___________________________________9</w:delText>
        </w:r>
      </w:del>
    </w:p>
    <w:p w14:paraId="73AB7A26" w14:textId="38B71CD6" w:rsidR="0053028F" w:rsidRPr="003E1657" w:rsidDel="00F4165D" w:rsidRDefault="00FF2B0A">
      <w:pPr>
        <w:rPr>
          <w:del w:id="100" w:author="Auteur"/>
          <w:rFonts w:ascii="Avenir Next LT Pro" w:hAnsi="Avenir Next LT Pro"/>
          <w:noProof/>
          <w:sz w:val="32"/>
          <w:szCs w:val="32"/>
        </w:rPr>
      </w:pPr>
      <w:del w:id="101" w:author="Auteur">
        <w:r w:rsidRPr="003E1657" w:rsidDel="00F4165D">
          <w:rPr>
            <w:rFonts w:ascii="Avenir Next LT Pro" w:hAnsi="Avenir Next LT Pro"/>
            <w:noProof/>
            <w:sz w:val="32"/>
            <w:szCs w:val="32"/>
          </w:rPr>
          <w:tab/>
        </w:r>
        <w:r w:rsidR="0053028F" w:rsidRPr="003E1657" w:rsidDel="00F4165D">
          <w:rPr>
            <w:rFonts w:ascii="Avenir Next LT Pro" w:hAnsi="Avenir Next LT Pro"/>
            <w:noProof/>
            <w:sz w:val="32"/>
            <w:szCs w:val="32"/>
          </w:rPr>
          <w:delText>Groupes du dossier « Administration »</w:delText>
        </w:r>
        <w:r w:rsidR="0021782F" w:rsidRPr="003E1657" w:rsidDel="00F4165D">
          <w:rPr>
            <w:rFonts w:ascii="Avenir Next LT Pro" w:hAnsi="Avenir Next LT Pro"/>
            <w:noProof/>
            <w:sz w:val="32"/>
            <w:szCs w:val="32"/>
          </w:rPr>
          <w:delText>________________________10</w:delText>
        </w:r>
      </w:del>
    </w:p>
    <w:p w14:paraId="4DC9D05F" w14:textId="3F9F6E1F" w:rsidR="00FF127D" w:rsidRPr="003E1657" w:rsidDel="00F4165D" w:rsidRDefault="0053028F">
      <w:pPr>
        <w:rPr>
          <w:del w:id="102" w:author="Auteur"/>
          <w:rFonts w:ascii="Avenir Next LT Pro" w:hAnsi="Avenir Next LT Pro"/>
          <w:noProof/>
          <w:sz w:val="32"/>
          <w:szCs w:val="32"/>
        </w:rPr>
      </w:pPr>
      <w:del w:id="103" w:author="Auteur">
        <w:r w:rsidRPr="003E1657" w:rsidDel="00F4165D">
          <w:rPr>
            <w:rFonts w:ascii="Avenir Next LT Pro" w:hAnsi="Avenir Next LT Pro"/>
            <w:noProof/>
            <w:sz w:val="32"/>
            <w:szCs w:val="32"/>
          </w:rPr>
          <w:tab/>
          <w:delText>Présentation des partages du dossier « Administration »________11</w:delText>
        </w:r>
      </w:del>
    </w:p>
    <w:p w14:paraId="612E7C44" w14:textId="6F47DB55" w:rsidR="00ED6FE2" w:rsidRPr="003E1657" w:rsidDel="00F4165D" w:rsidRDefault="00ED6FE2">
      <w:pPr>
        <w:rPr>
          <w:del w:id="104" w:author="Auteur"/>
          <w:rFonts w:ascii="Avenir Next LT Pro" w:hAnsi="Avenir Next LT Pro"/>
          <w:noProof/>
          <w:sz w:val="32"/>
          <w:szCs w:val="32"/>
        </w:rPr>
      </w:pPr>
      <w:del w:id="105" w:author="Auteur">
        <w:r w:rsidRPr="003E1657" w:rsidDel="00F4165D">
          <w:rPr>
            <w:rFonts w:ascii="Avenir Next LT Pro" w:hAnsi="Avenir Next LT Pro"/>
            <w:noProof/>
            <w:sz w:val="32"/>
            <w:szCs w:val="32"/>
          </w:rPr>
          <w:tab/>
          <w:delText>Paramétrage de l’onglet « Partage »</w:delText>
        </w:r>
        <w:r w:rsidR="005E11F3" w:rsidRPr="003E1657" w:rsidDel="00F4165D">
          <w:rPr>
            <w:rFonts w:ascii="Avenir Next LT Pro" w:hAnsi="Avenir Next LT Pro"/>
            <w:noProof/>
            <w:sz w:val="32"/>
            <w:szCs w:val="32"/>
          </w:rPr>
          <w:delText>__________________________14</w:delText>
        </w:r>
      </w:del>
    </w:p>
    <w:p w14:paraId="674F841D" w14:textId="1CCC45D9" w:rsidR="00325208" w:rsidRPr="003E1657" w:rsidDel="00F4165D" w:rsidRDefault="00FF127D">
      <w:pPr>
        <w:rPr>
          <w:del w:id="106" w:author="Auteur"/>
          <w:rFonts w:ascii="Avenir Next LT Pro" w:hAnsi="Avenir Next LT Pro"/>
          <w:bCs/>
          <w:noProof/>
          <w:sz w:val="32"/>
          <w:szCs w:val="32"/>
          <w:rPrChange w:id="107" w:author="Auteur">
            <w:rPr>
              <w:del w:id="108" w:author="Auteur"/>
              <w:rFonts w:ascii="Avenir Next LT Pro" w:hAnsi="Avenir Next LT Pro"/>
              <w:b/>
              <w:bCs/>
              <w:noProof/>
              <w:sz w:val="32"/>
              <w:szCs w:val="32"/>
            </w:rPr>
          </w:rPrChange>
        </w:rPr>
      </w:pPr>
      <w:del w:id="109" w:author="Auteur">
        <w:r w:rsidRPr="003E1657" w:rsidDel="00F4165D">
          <w:rPr>
            <w:rFonts w:ascii="Avenir Next LT Pro" w:hAnsi="Avenir Next LT Pro"/>
            <w:bCs/>
            <w:noProof/>
            <w:sz w:val="32"/>
            <w:szCs w:val="32"/>
            <w:rPrChange w:id="110" w:author="Auteur">
              <w:rPr>
                <w:rFonts w:ascii="Avenir Next LT Pro" w:hAnsi="Avenir Next LT Pro"/>
                <w:b/>
                <w:bCs/>
                <w:noProof/>
                <w:sz w:val="32"/>
                <w:szCs w:val="32"/>
              </w:rPr>
            </w:rPrChange>
          </w:rPr>
          <w:delText>Dossier Partagé Ecole</w:delText>
        </w:r>
        <w:r w:rsidR="00325208" w:rsidRPr="003E1657" w:rsidDel="00F4165D">
          <w:rPr>
            <w:rFonts w:ascii="Avenir Next LT Pro" w:hAnsi="Avenir Next LT Pro"/>
            <w:bCs/>
            <w:noProof/>
            <w:sz w:val="32"/>
            <w:szCs w:val="32"/>
            <w:rPrChange w:id="111" w:author="Auteur">
              <w:rPr>
                <w:rFonts w:ascii="Avenir Next LT Pro" w:hAnsi="Avenir Next LT Pro"/>
                <w:b/>
                <w:bCs/>
                <w:noProof/>
                <w:sz w:val="32"/>
                <w:szCs w:val="32"/>
              </w:rPr>
            </w:rPrChange>
          </w:rPr>
          <w:delText>__________________________________________1</w:delText>
        </w:r>
        <w:r w:rsidR="00ED6FE2" w:rsidRPr="003E1657" w:rsidDel="00F4165D">
          <w:rPr>
            <w:rFonts w:ascii="Avenir Next LT Pro" w:hAnsi="Avenir Next LT Pro"/>
            <w:bCs/>
            <w:noProof/>
            <w:sz w:val="32"/>
            <w:szCs w:val="32"/>
            <w:rPrChange w:id="112" w:author="Auteur">
              <w:rPr>
                <w:rFonts w:ascii="Avenir Next LT Pro" w:hAnsi="Avenir Next LT Pro"/>
                <w:b/>
                <w:bCs/>
                <w:noProof/>
                <w:sz w:val="32"/>
                <w:szCs w:val="32"/>
              </w:rPr>
            </w:rPrChange>
          </w:rPr>
          <w:delText>5</w:delText>
        </w:r>
      </w:del>
    </w:p>
    <w:p w14:paraId="1615DCE8" w14:textId="04FD0E9A" w:rsidR="00CB6944" w:rsidRPr="003E1657" w:rsidDel="00F4165D" w:rsidRDefault="00325208">
      <w:pPr>
        <w:rPr>
          <w:del w:id="113" w:author="Auteur"/>
          <w:rFonts w:ascii="Avenir Next LT Pro" w:hAnsi="Avenir Next LT Pro"/>
          <w:noProof/>
          <w:sz w:val="32"/>
          <w:szCs w:val="32"/>
        </w:rPr>
      </w:pPr>
      <w:del w:id="114" w:author="Auteur">
        <w:r w:rsidRPr="003E1657" w:rsidDel="00F4165D">
          <w:rPr>
            <w:rFonts w:ascii="Avenir Next LT Pro" w:hAnsi="Avenir Next LT Pro"/>
            <w:bCs/>
            <w:noProof/>
            <w:sz w:val="32"/>
            <w:szCs w:val="32"/>
            <w:rPrChange w:id="115" w:author="Auteur">
              <w:rPr>
                <w:rFonts w:ascii="Avenir Next LT Pro" w:hAnsi="Avenir Next LT Pro"/>
                <w:b/>
                <w:bCs/>
                <w:noProof/>
                <w:sz w:val="32"/>
                <w:szCs w:val="32"/>
              </w:rPr>
            </w:rPrChange>
          </w:rPr>
          <w:tab/>
        </w:r>
        <w:r w:rsidR="00EF2A0B" w:rsidRPr="003E1657" w:rsidDel="00F4165D">
          <w:rPr>
            <w:rFonts w:ascii="Avenir Next LT Pro" w:hAnsi="Avenir Next LT Pro"/>
            <w:noProof/>
            <w:sz w:val="32"/>
            <w:szCs w:val="32"/>
          </w:rPr>
          <w:delText>Arborescence des Dossiers__________________________________</w:delText>
        </w:r>
        <w:r w:rsidR="00A2669B" w:rsidRPr="003E1657" w:rsidDel="00F4165D">
          <w:rPr>
            <w:rFonts w:ascii="Avenir Next LT Pro" w:hAnsi="Avenir Next LT Pro"/>
            <w:noProof/>
            <w:sz w:val="32"/>
            <w:szCs w:val="32"/>
          </w:rPr>
          <w:delText>1</w:delText>
        </w:r>
        <w:r w:rsidR="005E11F3" w:rsidRPr="003E1657" w:rsidDel="00F4165D">
          <w:rPr>
            <w:rFonts w:ascii="Avenir Next LT Pro" w:hAnsi="Avenir Next LT Pro"/>
            <w:noProof/>
            <w:sz w:val="32"/>
            <w:szCs w:val="32"/>
          </w:rPr>
          <w:delText>5</w:delText>
        </w:r>
      </w:del>
    </w:p>
    <w:p w14:paraId="7A68CBCE" w14:textId="32183365" w:rsidR="0038763C" w:rsidRPr="003E1657" w:rsidDel="00F4165D" w:rsidRDefault="00CB6944">
      <w:pPr>
        <w:rPr>
          <w:del w:id="116" w:author="Auteur"/>
          <w:rFonts w:ascii="Avenir Next LT Pro" w:hAnsi="Avenir Next LT Pro"/>
          <w:noProof/>
          <w:sz w:val="32"/>
          <w:szCs w:val="32"/>
        </w:rPr>
      </w:pPr>
      <w:del w:id="117" w:author="Auteur">
        <w:r w:rsidRPr="003E1657" w:rsidDel="00F4165D">
          <w:rPr>
            <w:rFonts w:ascii="Avenir Next LT Pro" w:hAnsi="Avenir Next LT Pro"/>
            <w:noProof/>
            <w:sz w:val="32"/>
            <w:szCs w:val="32"/>
          </w:rPr>
          <w:tab/>
          <w:delText>Groupes du dossier « Ecole »________________________________</w:delText>
        </w:r>
        <w:r w:rsidR="0038763C" w:rsidRPr="003E1657" w:rsidDel="00F4165D">
          <w:rPr>
            <w:rFonts w:ascii="Avenir Next LT Pro" w:hAnsi="Avenir Next LT Pro"/>
            <w:noProof/>
            <w:sz w:val="32"/>
            <w:szCs w:val="32"/>
          </w:rPr>
          <w:delText xml:space="preserve"> 1</w:delText>
        </w:r>
        <w:r w:rsidR="005E11F3" w:rsidRPr="003E1657" w:rsidDel="00F4165D">
          <w:rPr>
            <w:rFonts w:ascii="Avenir Next LT Pro" w:hAnsi="Avenir Next LT Pro"/>
            <w:noProof/>
            <w:sz w:val="32"/>
            <w:szCs w:val="32"/>
          </w:rPr>
          <w:delText>6</w:delText>
        </w:r>
      </w:del>
    </w:p>
    <w:p w14:paraId="19061C9D" w14:textId="5986D7D2" w:rsidR="00A56EB6" w:rsidRPr="003E1657" w:rsidDel="00F4165D" w:rsidRDefault="0038763C">
      <w:pPr>
        <w:rPr>
          <w:del w:id="118" w:author="Auteur"/>
          <w:rFonts w:ascii="Avenir Next LT Pro" w:hAnsi="Avenir Next LT Pro"/>
          <w:noProof/>
          <w:sz w:val="32"/>
          <w:szCs w:val="32"/>
        </w:rPr>
      </w:pPr>
      <w:del w:id="119" w:author="Auteur">
        <w:r w:rsidRPr="003E1657" w:rsidDel="00F4165D">
          <w:rPr>
            <w:rFonts w:ascii="Avenir Next LT Pro" w:hAnsi="Avenir Next LT Pro"/>
            <w:noProof/>
            <w:sz w:val="32"/>
            <w:szCs w:val="32"/>
          </w:rPr>
          <w:tab/>
        </w:r>
        <w:r w:rsidR="00691F5D" w:rsidRPr="003E1657" w:rsidDel="00F4165D">
          <w:rPr>
            <w:rFonts w:ascii="Avenir Next LT Pro" w:hAnsi="Avenir Next LT Pro"/>
            <w:noProof/>
            <w:sz w:val="32"/>
            <w:szCs w:val="32"/>
          </w:rPr>
          <w:delText>Présenta</w:delText>
        </w:r>
        <w:r w:rsidR="008903A6" w:rsidRPr="003E1657" w:rsidDel="00F4165D">
          <w:rPr>
            <w:rFonts w:ascii="Avenir Next LT Pro" w:hAnsi="Avenir Next LT Pro"/>
            <w:noProof/>
            <w:sz w:val="32"/>
            <w:szCs w:val="32"/>
          </w:rPr>
          <w:delText>ti</w:delText>
        </w:r>
        <w:r w:rsidR="00691F5D" w:rsidRPr="003E1657" w:rsidDel="00F4165D">
          <w:rPr>
            <w:rFonts w:ascii="Avenir Next LT Pro" w:hAnsi="Avenir Next LT Pro"/>
            <w:noProof/>
            <w:sz w:val="32"/>
            <w:szCs w:val="32"/>
          </w:rPr>
          <w:delText>on des partages du dossier « Ecole »________________ 1</w:delText>
        </w:r>
        <w:r w:rsidR="005E11F3" w:rsidRPr="003E1657" w:rsidDel="00F4165D">
          <w:rPr>
            <w:rFonts w:ascii="Avenir Next LT Pro" w:hAnsi="Avenir Next LT Pro"/>
            <w:noProof/>
            <w:sz w:val="32"/>
            <w:szCs w:val="32"/>
          </w:rPr>
          <w:delText>7</w:delText>
        </w:r>
      </w:del>
    </w:p>
    <w:p w14:paraId="280B2AFD" w14:textId="5FB0E6B8" w:rsidR="00901CBE" w:rsidRPr="003E1657" w:rsidDel="00F4165D" w:rsidRDefault="00A56EB6">
      <w:pPr>
        <w:rPr>
          <w:del w:id="120" w:author="Auteur"/>
          <w:rFonts w:ascii="Avenir Next LT Pro" w:hAnsi="Avenir Next LT Pro"/>
          <w:noProof/>
          <w:sz w:val="32"/>
          <w:szCs w:val="32"/>
        </w:rPr>
      </w:pPr>
      <w:del w:id="121" w:author="Auteur">
        <w:r w:rsidRPr="003E1657" w:rsidDel="00F4165D">
          <w:rPr>
            <w:rFonts w:ascii="Avenir Next LT Pro" w:hAnsi="Avenir Next LT Pro"/>
            <w:bCs/>
            <w:noProof/>
            <w:sz w:val="32"/>
            <w:szCs w:val="32"/>
            <w:rPrChange w:id="122" w:author="Auteur">
              <w:rPr>
                <w:rFonts w:ascii="Avenir Next LT Pro" w:hAnsi="Avenir Next LT Pro"/>
                <w:b/>
                <w:bCs/>
                <w:noProof/>
                <w:sz w:val="32"/>
                <w:szCs w:val="32"/>
              </w:rPr>
            </w:rPrChange>
          </w:rPr>
          <w:delText>Gestion des Stratégies de Groupe_______________________________</w:delText>
        </w:r>
        <w:r w:rsidRPr="003E1657" w:rsidDel="00F4165D">
          <w:rPr>
            <w:rFonts w:ascii="Avenir Next LT Pro" w:hAnsi="Avenir Next LT Pro"/>
            <w:noProof/>
            <w:sz w:val="32"/>
            <w:szCs w:val="32"/>
          </w:rPr>
          <w:delText>2</w:delText>
        </w:r>
        <w:r w:rsidR="005E11F3" w:rsidRPr="003E1657" w:rsidDel="00F4165D">
          <w:rPr>
            <w:rFonts w:ascii="Avenir Next LT Pro" w:hAnsi="Avenir Next LT Pro"/>
            <w:noProof/>
            <w:sz w:val="32"/>
            <w:szCs w:val="32"/>
          </w:rPr>
          <w:delText>2</w:delText>
        </w:r>
      </w:del>
    </w:p>
    <w:p w14:paraId="2F2CB276" w14:textId="4BA06958" w:rsidR="00901CBE" w:rsidRPr="003E1657" w:rsidDel="00F4165D" w:rsidRDefault="00901CBE">
      <w:pPr>
        <w:rPr>
          <w:del w:id="123" w:author="Auteur"/>
          <w:rFonts w:ascii="Avenir Next LT Pro" w:hAnsi="Avenir Next LT Pro"/>
          <w:noProof/>
          <w:sz w:val="32"/>
          <w:szCs w:val="32"/>
        </w:rPr>
      </w:pPr>
      <w:del w:id="124" w:author="Auteur">
        <w:r w:rsidRPr="003E1657" w:rsidDel="00F4165D">
          <w:rPr>
            <w:rFonts w:ascii="Avenir Next LT Pro" w:hAnsi="Avenir Next LT Pro"/>
            <w:noProof/>
            <w:sz w:val="32"/>
            <w:szCs w:val="32"/>
          </w:rPr>
          <w:tab/>
          <w:delText>Mise en place des lecteurs réseau____________________________ 2</w:delText>
        </w:r>
        <w:r w:rsidR="005E11F3" w:rsidRPr="003E1657" w:rsidDel="00F4165D">
          <w:rPr>
            <w:rFonts w:ascii="Avenir Next LT Pro" w:hAnsi="Avenir Next LT Pro"/>
            <w:noProof/>
            <w:sz w:val="32"/>
            <w:szCs w:val="32"/>
          </w:rPr>
          <w:delText>3</w:delText>
        </w:r>
      </w:del>
    </w:p>
    <w:p w14:paraId="28A973DA" w14:textId="5FC6CCD1" w:rsidR="00632BAB" w:rsidRPr="003E1657" w:rsidDel="00F4165D" w:rsidRDefault="00632BAB">
      <w:pPr>
        <w:rPr>
          <w:del w:id="125" w:author="Auteur"/>
          <w:rFonts w:ascii="Avenir Next LT Pro" w:hAnsi="Avenir Next LT Pro"/>
          <w:noProof/>
          <w:sz w:val="32"/>
          <w:szCs w:val="32"/>
        </w:rPr>
      </w:pPr>
      <w:del w:id="126" w:author="Auteur">
        <w:r w:rsidRPr="003E1657" w:rsidDel="00F4165D">
          <w:rPr>
            <w:rFonts w:ascii="Avenir Next LT Pro" w:hAnsi="Avenir Next LT Pro"/>
            <w:noProof/>
            <w:sz w:val="32"/>
            <w:szCs w:val="32"/>
          </w:rPr>
          <w:tab/>
          <w:delText xml:space="preserve">Test des GPO sur </w:delText>
        </w:r>
        <w:r w:rsidR="00B81E87" w:rsidRPr="003E1657" w:rsidDel="00F4165D">
          <w:rPr>
            <w:rFonts w:ascii="Avenir Next LT Pro" w:hAnsi="Avenir Next LT Pro"/>
            <w:noProof/>
            <w:sz w:val="32"/>
            <w:szCs w:val="32"/>
          </w:rPr>
          <w:delText>utilisateur « Eleve03 »_______________________2</w:delText>
        </w:r>
        <w:r w:rsidR="005E11F3" w:rsidRPr="003E1657" w:rsidDel="00F4165D">
          <w:rPr>
            <w:rFonts w:ascii="Avenir Next LT Pro" w:hAnsi="Avenir Next LT Pro"/>
            <w:noProof/>
            <w:sz w:val="32"/>
            <w:szCs w:val="32"/>
          </w:rPr>
          <w:delText>5</w:delText>
        </w:r>
      </w:del>
    </w:p>
    <w:p w14:paraId="3023AE35" w14:textId="3EB6AC64" w:rsidR="00B81E87" w:rsidRPr="003E1657" w:rsidDel="00F4165D" w:rsidRDefault="00B81E87">
      <w:pPr>
        <w:rPr>
          <w:del w:id="127" w:author="Auteur"/>
          <w:rFonts w:ascii="Avenir Next LT Pro" w:hAnsi="Avenir Next LT Pro"/>
          <w:noProof/>
          <w:sz w:val="32"/>
          <w:szCs w:val="32"/>
        </w:rPr>
      </w:pPr>
      <w:del w:id="128" w:author="Auteur">
        <w:r w:rsidRPr="003E1657" w:rsidDel="00F4165D">
          <w:rPr>
            <w:rFonts w:ascii="Avenir Next LT Pro" w:hAnsi="Avenir Next LT Pro"/>
            <w:noProof/>
            <w:sz w:val="32"/>
            <w:szCs w:val="32"/>
          </w:rPr>
          <w:tab/>
          <w:delText>Test des GPO sur utilisateur « ClaudineDirectrice »_____________2</w:delText>
        </w:r>
        <w:r w:rsidR="005E11F3" w:rsidRPr="003E1657" w:rsidDel="00F4165D">
          <w:rPr>
            <w:rFonts w:ascii="Avenir Next LT Pro" w:hAnsi="Avenir Next LT Pro"/>
            <w:noProof/>
            <w:sz w:val="32"/>
            <w:szCs w:val="32"/>
          </w:rPr>
          <w:delText>6</w:delText>
        </w:r>
      </w:del>
    </w:p>
    <w:p w14:paraId="594B1569" w14:textId="4DD7522E" w:rsidR="002A0755" w:rsidRPr="003E1657" w:rsidDel="00F4165D" w:rsidRDefault="009C7603">
      <w:pPr>
        <w:rPr>
          <w:del w:id="129" w:author="Auteur"/>
          <w:rFonts w:ascii="Avenir Next LT Pro" w:hAnsi="Avenir Next LT Pro"/>
          <w:noProof/>
          <w:sz w:val="32"/>
          <w:szCs w:val="32"/>
        </w:rPr>
      </w:pPr>
      <w:del w:id="130" w:author="Auteur">
        <w:r w:rsidRPr="003E1657" w:rsidDel="00F4165D">
          <w:rPr>
            <w:rFonts w:ascii="Avenir Next LT Pro" w:hAnsi="Avenir Next LT Pro"/>
            <w:bCs/>
            <w:noProof/>
            <w:sz w:val="32"/>
            <w:szCs w:val="32"/>
            <w:rPrChange w:id="131" w:author="Auteur">
              <w:rPr>
                <w:rFonts w:ascii="Avenir Next LT Pro" w:hAnsi="Avenir Next LT Pro"/>
                <w:b/>
                <w:bCs/>
                <w:noProof/>
                <w:sz w:val="32"/>
                <w:szCs w:val="32"/>
              </w:rPr>
            </w:rPrChange>
          </w:rPr>
          <w:delText>Tests de sécurité_______________________________________________2</w:delText>
        </w:r>
        <w:r w:rsidR="005E11F3" w:rsidRPr="003E1657" w:rsidDel="00F4165D">
          <w:rPr>
            <w:rFonts w:ascii="Avenir Next LT Pro" w:hAnsi="Avenir Next LT Pro"/>
            <w:bCs/>
            <w:noProof/>
            <w:sz w:val="32"/>
            <w:szCs w:val="32"/>
            <w:rPrChange w:id="132" w:author="Auteur">
              <w:rPr>
                <w:rFonts w:ascii="Avenir Next LT Pro" w:hAnsi="Avenir Next LT Pro"/>
                <w:b/>
                <w:bCs/>
                <w:noProof/>
                <w:sz w:val="32"/>
                <w:szCs w:val="32"/>
              </w:rPr>
            </w:rPrChange>
          </w:rPr>
          <w:delText>7</w:delText>
        </w:r>
      </w:del>
    </w:p>
    <w:p w14:paraId="713A0A10" w14:textId="759447D0" w:rsidR="000C6439" w:rsidRPr="003E1657" w:rsidDel="00F4165D" w:rsidRDefault="002A0755">
      <w:pPr>
        <w:rPr>
          <w:del w:id="133" w:author="Auteur"/>
          <w:rFonts w:ascii="Avenir Next LT Pro" w:hAnsi="Avenir Next LT Pro"/>
          <w:noProof/>
          <w:sz w:val="32"/>
          <w:szCs w:val="32"/>
        </w:rPr>
      </w:pPr>
      <w:del w:id="134" w:author="Auteur">
        <w:r w:rsidRPr="003E1657" w:rsidDel="00F4165D">
          <w:rPr>
            <w:rFonts w:ascii="Avenir Next LT Pro" w:hAnsi="Avenir Next LT Pro"/>
            <w:noProof/>
            <w:sz w:val="32"/>
            <w:szCs w:val="32"/>
          </w:rPr>
          <w:tab/>
          <w:delText xml:space="preserve">Test de sécurité sur </w:delText>
        </w:r>
        <w:r w:rsidR="001F5307" w:rsidRPr="003E1657" w:rsidDel="00F4165D">
          <w:rPr>
            <w:rFonts w:ascii="Avenir Next LT Pro" w:hAnsi="Avenir Next LT Pro"/>
            <w:noProof/>
            <w:sz w:val="32"/>
            <w:szCs w:val="32"/>
          </w:rPr>
          <w:delText xml:space="preserve">utilisateur </w:delText>
        </w:r>
        <w:r w:rsidR="008E4867" w:rsidRPr="003E1657" w:rsidDel="00F4165D">
          <w:rPr>
            <w:rFonts w:ascii="Avenir Next LT Pro" w:hAnsi="Avenir Next LT Pro"/>
            <w:noProof/>
            <w:sz w:val="32"/>
            <w:szCs w:val="32"/>
          </w:rPr>
          <w:delText>« Eleve02 »_____________________2</w:delText>
        </w:r>
        <w:r w:rsidR="005E11F3" w:rsidRPr="003E1657" w:rsidDel="00F4165D">
          <w:rPr>
            <w:rFonts w:ascii="Avenir Next LT Pro" w:hAnsi="Avenir Next LT Pro"/>
            <w:noProof/>
            <w:sz w:val="32"/>
            <w:szCs w:val="32"/>
          </w:rPr>
          <w:delText>7</w:delText>
        </w:r>
      </w:del>
    </w:p>
    <w:p w14:paraId="2D3F4C9E" w14:textId="6949C25B" w:rsidR="00D002C4" w:rsidRPr="003E1657" w:rsidDel="00F4165D" w:rsidRDefault="000C6439">
      <w:pPr>
        <w:rPr>
          <w:del w:id="135" w:author="Auteur"/>
          <w:rFonts w:ascii="Avenir Next LT Pro" w:hAnsi="Avenir Next LT Pro"/>
          <w:noProof/>
          <w:sz w:val="32"/>
          <w:szCs w:val="32"/>
        </w:rPr>
      </w:pPr>
      <w:del w:id="136" w:author="Auteur">
        <w:r w:rsidRPr="003E1657" w:rsidDel="00F4165D">
          <w:rPr>
            <w:rFonts w:ascii="Avenir Next LT Pro" w:hAnsi="Avenir Next LT Pro"/>
            <w:noProof/>
            <w:sz w:val="32"/>
            <w:szCs w:val="32"/>
          </w:rPr>
          <w:tab/>
          <w:delText>Test de sécurité sur utilisateur « ProfAnglais »__________________</w:delText>
        </w:r>
        <w:r w:rsidR="005E11F3" w:rsidRPr="003E1657" w:rsidDel="00F4165D">
          <w:rPr>
            <w:rFonts w:ascii="Avenir Next LT Pro" w:hAnsi="Avenir Next LT Pro"/>
            <w:noProof/>
            <w:sz w:val="32"/>
            <w:szCs w:val="32"/>
          </w:rPr>
          <w:delText>30</w:delText>
        </w:r>
      </w:del>
    </w:p>
    <w:p w14:paraId="49A39D99" w14:textId="049E32D1" w:rsidR="00337FEE" w:rsidRPr="003E1657" w:rsidDel="00F4165D" w:rsidRDefault="00D002C4">
      <w:pPr>
        <w:rPr>
          <w:ins w:id="137" w:author="Auteur"/>
          <w:del w:id="138" w:author="Auteur"/>
          <w:rFonts w:ascii="Avenir Next LT Pro" w:hAnsi="Avenir Next LT Pro"/>
          <w:noProof/>
          <w:sz w:val="32"/>
          <w:szCs w:val="32"/>
        </w:rPr>
      </w:pPr>
      <w:del w:id="139" w:author="Auteur">
        <w:r w:rsidRPr="003E1657" w:rsidDel="00F4165D">
          <w:rPr>
            <w:rFonts w:ascii="Avenir Next LT Pro" w:hAnsi="Avenir Next LT Pro"/>
            <w:noProof/>
            <w:sz w:val="32"/>
            <w:szCs w:val="32"/>
          </w:rPr>
          <w:tab/>
          <w:delText>Test de sécurité sur utilisateur « ClaudineDirectrice »___________3</w:delText>
        </w:r>
        <w:r w:rsidR="00A33088" w:rsidRPr="003E1657" w:rsidDel="00F4165D">
          <w:rPr>
            <w:rFonts w:ascii="Avenir Next LT Pro" w:hAnsi="Avenir Next LT Pro"/>
            <w:noProof/>
            <w:sz w:val="32"/>
            <w:szCs w:val="32"/>
          </w:rPr>
          <w:delText>4</w:delText>
        </w:r>
      </w:del>
    </w:p>
    <w:p w14:paraId="43B7DF03" w14:textId="44102669" w:rsidR="006F7545" w:rsidRPr="003E1657" w:rsidDel="00F4165D" w:rsidRDefault="006F7545">
      <w:pPr>
        <w:rPr>
          <w:ins w:id="140" w:author="Auteur"/>
          <w:del w:id="141" w:author="Auteur"/>
          <w:rFonts w:ascii="Avenir Next LT Pro" w:hAnsi="Avenir Next LT Pro"/>
          <w:noProof/>
          <w:sz w:val="32"/>
          <w:szCs w:val="32"/>
          <w:rPrChange w:id="142" w:author="Auteur">
            <w:rPr>
              <w:ins w:id="143" w:author="Auteur"/>
              <w:del w:id="144" w:author="Auteur"/>
              <w:rFonts w:ascii="Avenir Next LT Pro" w:hAnsi="Avenir Next LT Pro"/>
              <w:noProof/>
            </w:rPr>
          </w:rPrChange>
        </w:rPr>
      </w:pPr>
    </w:p>
    <w:p w14:paraId="182B9FE0" w14:textId="61987E82" w:rsidR="006F7545" w:rsidRPr="003E1657" w:rsidDel="00F4165D" w:rsidRDefault="00481D15">
      <w:pPr>
        <w:rPr>
          <w:ins w:id="145" w:author="Auteur"/>
          <w:del w:id="146" w:author="Auteur"/>
          <w:rFonts w:ascii="Avenir Next LT Pro" w:hAnsi="Avenir Next LT Pro"/>
          <w:noProof/>
          <w:sz w:val="32"/>
          <w:szCs w:val="32"/>
          <w:rPrChange w:id="147" w:author="Auteur">
            <w:rPr>
              <w:ins w:id="148" w:author="Auteur"/>
              <w:del w:id="149" w:author="Auteur"/>
              <w:rFonts w:ascii="Avenir Next LT Pro" w:hAnsi="Avenir Next LT Pro"/>
              <w:noProof/>
            </w:rPr>
          </w:rPrChange>
        </w:rPr>
      </w:pPr>
      <w:ins w:id="150" w:author="Auteur">
        <w:del w:id="151" w:author="Auteur">
          <w:r w:rsidRPr="003E1657" w:rsidDel="00F4165D">
            <w:rPr>
              <w:rFonts w:ascii="Avenir Next LT Pro" w:hAnsi="Avenir Next LT Pro"/>
              <w:noProof/>
              <w:sz w:val="32"/>
              <w:szCs w:val="32"/>
              <w:rPrChange w:id="152" w:author="Auteur">
                <w:rPr>
                  <w:rFonts w:ascii="Avenir Next LT Pro" w:hAnsi="Avenir Next LT Pro"/>
                  <w:b/>
                  <w:bCs/>
                  <w:noProof/>
                  <w:sz w:val="32"/>
                  <w:szCs w:val="32"/>
                </w:rPr>
              </w:rPrChange>
            </w:rPr>
            <w:delText>Ges</w:delText>
          </w:r>
          <w:r w:rsidR="006F7545" w:rsidRPr="003E1657" w:rsidDel="00F4165D">
            <w:rPr>
              <w:rFonts w:ascii="Avenir Next LT Pro" w:hAnsi="Avenir Next LT Pro"/>
              <w:noProof/>
              <w:sz w:val="32"/>
              <w:szCs w:val="32"/>
              <w:rPrChange w:id="153" w:author="Auteur">
                <w:rPr>
                  <w:rFonts w:ascii="Avenir Next LT Pro" w:hAnsi="Avenir Next LT Pro"/>
                  <w:b/>
                  <w:bCs/>
                  <w:noProof/>
                  <w:sz w:val="32"/>
                  <w:szCs w:val="32"/>
                </w:rPr>
              </w:rPrChange>
            </w:rPr>
            <w:delText xml:space="preserve">tion </w:delText>
          </w:r>
          <w:r w:rsidR="006F7545" w:rsidRPr="003E1657" w:rsidDel="00F4165D">
            <w:rPr>
              <w:rFonts w:ascii="Avenir Next LT Pro" w:hAnsi="Avenir Next LT Pro"/>
              <w:noProof/>
              <w:sz w:val="32"/>
              <w:szCs w:val="32"/>
              <w:rPrChange w:id="154" w:author="Auteur">
                <w:rPr>
                  <w:rFonts w:ascii="Avenir Next LT Pro" w:hAnsi="Avenir Next LT Pro"/>
                  <w:noProof/>
                </w:rPr>
              </w:rPrChange>
            </w:rPr>
            <w:delText>des utilisateurs et des groupes :</w:delText>
          </w:r>
          <w:r w:rsidR="006F7545" w:rsidRPr="003E1657" w:rsidDel="00F4165D">
            <w:rPr>
              <w:rFonts w:ascii="Avenir Next LT Pro" w:hAnsi="Avenir Next LT Pro"/>
              <w:noProof/>
              <w:sz w:val="32"/>
              <w:szCs w:val="32"/>
              <w:rPrChange w:id="155" w:author="Auteur">
                <w:rPr>
                  <w:rFonts w:ascii="Avenir Next LT Pro" w:hAnsi="Avenir Next LT Pro"/>
                  <w:noProof/>
                </w:rPr>
              </w:rPrChange>
            </w:rPr>
            <w:tab/>
            <w:delText>¾ (trop complexe avec des OU qui n’ont pas raison d’être)</w:delText>
          </w:r>
        </w:del>
      </w:ins>
    </w:p>
    <w:p w14:paraId="6CEE2941" w14:textId="710BCB14" w:rsidR="00E83B44" w:rsidRPr="003E1657" w:rsidDel="00F4165D" w:rsidRDefault="006F7545">
      <w:pPr>
        <w:rPr>
          <w:ins w:id="156" w:author="Auteur"/>
          <w:del w:id="157" w:author="Auteur"/>
          <w:rFonts w:ascii="Avenir Next LT Pro" w:hAnsi="Avenir Next LT Pro"/>
          <w:noProof/>
          <w:sz w:val="32"/>
          <w:szCs w:val="32"/>
          <w:rPrChange w:id="158" w:author="Auteur">
            <w:rPr>
              <w:ins w:id="159" w:author="Auteur"/>
              <w:del w:id="160" w:author="Auteur"/>
              <w:rFonts w:ascii="Avenir Next LT Pro" w:hAnsi="Avenir Next LT Pro"/>
              <w:noProof/>
            </w:rPr>
          </w:rPrChange>
        </w:rPr>
      </w:pPr>
      <w:ins w:id="161" w:author="Auteur">
        <w:del w:id="162" w:author="Auteur">
          <w:r w:rsidRPr="003E1657" w:rsidDel="00F4165D">
            <w:rPr>
              <w:rFonts w:ascii="Avenir Next LT Pro" w:hAnsi="Avenir Next LT Pro"/>
              <w:noProof/>
              <w:sz w:val="32"/>
              <w:szCs w:val="32"/>
              <w:rPrChange w:id="163" w:author="Auteur">
                <w:rPr>
                  <w:rFonts w:ascii="Avenir Next LT Pro" w:hAnsi="Avenir Next LT Pro"/>
                  <w:noProof/>
                </w:rPr>
              </w:rPrChange>
            </w:rPr>
            <w:delText>Arborescence des dossiers :</w:delText>
          </w:r>
          <w:r w:rsidRPr="003E1657" w:rsidDel="00F4165D">
            <w:rPr>
              <w:rFonts w:ascii="Avenir Next LT Pro" w:hAnsi="Avenir Next LT Pro"/>
              <w:noProof/>
              <w:sz w:val="32"/>
              <w:szCs w:val="32"/>
              <w:rPrChange w:id="164" w:author="Auteur">
                <w:rPr>
                  <w:rFonts w:ascii="Avenir Next LT Pro" w:hAnsi="Avenir Next LT Pro"/>
                  <w:noProof/>
                </w:rPr>
              </w:rPrChange>
            </w:rPr>
            <w:tab/>
          </w:r>
          <w:r w:rsidRPr="003E1657" w:rsidDel="00F4165D">
            <w:rPr>
              <w:rFonts w:ascii="Avenir Next LT Pro" w:hAnsi="Avenir Next LT Pro"/>
              <w:noProof/>
              <w:sz w:val="32"/>
              <w:szCs w:val="32"/>
              <w:rPrChange w:id="165" w:author="Auteur">
                <w:rPr>
                  <w:rFonts w:ascii="Avenir Next LT Pro" w:hAnsi="Avenir Next LT Pro"/>
                  <w:noProof/>
                </w:rPr>
              </w:rPrChange>
            </w:rPr>
            <w:tab/>
          </w:r>
          <w:r w:rsidRPr="003E1657" w:rsidDel="00F4165D">
            <w:rPr>
              <w:rFonts w:ascii="Avenir Next LT Pro" w:hAnsi="Avenir Next LT Pro"/>
              <w:noProof/>
              <w:sz w:val="32"/>
              <w:szCs w:val="32"/>
              <w:rPrChange w:id="166" w:author="Auteur">
                <w:rPr>
                  <w:rFonts w:ascii="Avenir Next LT Pro" w:hAnsi="Avenir Next LT Pro"/>
                  <w:noProof/>
                </w:rPr>
              </w:rPrChange>
            </w:rPr>
            <w:tab/>
          </w:r>
          <w:r w:rsidR="00E83B44" w:rsidRPr="003E1657" w:rsidDel="00F4165D">
            <w:rPr>
              <w:rFonts w:ascii="Avenir Next LT Pro" w:hAnsi="Avenir Next LT Pro"/>
              <w:noProof/>
              <w:sz w:val="32"/>
              <w:szCs w:val="32"/>
              <w:rPrChange w:id="167" w:author="Auteur">
                <w:rPr>
                  <w:rFonts w:ascii="Avenir Next LT Pro" w:hAnsi="Avenir Next LT Pro"/>
                  <w:noProof/>
                </w:rPr>
              </w:rPrChange>
            </w:rPr>
            <w:delText>4/4</w:delText>
          </w:r>
        </w:del>
      </w:ins>
    </w:p>
    <w:p w14:paraId="73B4B72F" w14:textId="0A5EA84B" w:rsidR="00E83B44" w:rsidRPr="003E1657" w:rsidDel="00F4165D" w:rsidRDefault="00E83B44">
      <w:pPr>
        <w:rPr>
          <w:ins w:id="168" w:author="Auteur"/>
          <w:del w:id="169" w:author="Auteur"/>
          <w:rFonts w:ascii="Avenir Next LT Pro" w:hAnsi="Avenir Next LT Pro"/>
          <w:noProof/>
          <w:sz w:val="32"/>
          <w:szCs w:val="32"/>
          <w:rPrChange w:id="170" w:author="Auteur">
            <w:rPr>
              <w:ins w:id="171" w:author="Auteur"/>
              <w:del w:id="172" w:author="Auteur"/>
              <w:rFonts w:ascii="Avenir Next LT Pro" w:hAnsi="Avenir Next LT Pro"/>
              <w:noProof/>
            </w:rPr>
          </w:rPrChange>
        </w:rPr>
      </w:pPr>
      <w:ins w:id="173" w:author="Auteur">
        <w:del w:id="174" w:author="Auteur">
          <w:r w:rsidRPr="003E1657" w:rsidDel="00F4165D">
            <w:rPr>
              <w:rFonts w:ascii="Avenir Next LT Pro" w:hAnsi="Avenir Next LT Pro"/>
              <w:noProof/>
              <w:sz w:val="32"/>
              <w:szCs w:val="32"/>
              <w:rPrChange w:id="175" w:author="Auteur">
                <w:rPr>
                  <w:rFonts w:ascii="Avenir Next LT Pro" w:hAnsi="Avenir Next LT Pro"/>
                  <w:noProof/>
                </w:rPr>
              </w:rPrChange>
            </w:rPr>
            <w:delText>Mise en place des autorisations d’accès :</w:delText>
          </w:r>
          <w:r w:rsidRPr="003E1657" w:rsidDel="00F4165D">
            <w:rPr>
              <w:rFonts w:ascii="Avenir Next LT Pro" w:hAnsi="Avenir Next LT Pro"/>
              <w:noProof/>
              <w:sz w:val="32"/>
              <w:szCs w:val="32"/>
              <w:rPrChange w:id="176" w:author="Auteur">
                <w:rPr>
                  <w:rFonts w:ascii="Avenir Next LT Pro" w:hAnsi="Avenir Next LT Pro"/>
                  <w:noProof/>
                </w:rPr>
              </w:rPrChange>
            </w:rPr>
            <w:tab/>
            <w:delText>2/4 (mentionner les groupes qui ont droit pour simplifier et utiliser « Createur proprietaire » pour réponde éviter suppression des documents dont on n’est pas propriétaire)</w:delText>
          </w:r>
        </w:del>
      </w:ins>
    </w:p>
    <w:p w14:paraId="6B4D35F2" w14:textId="5E225B00" w:rsidR="003E0ED5" w:rsidRPr="003E1657" w:rsidDel="00F4165D" w:rsidRDefault="005A77BF">
      <w:pPr>
        <w:rPr>
          <w:ins w:id="177" w:author="Auteur"/>
          <w:del w:id="178" w:author="Auteur"/>
          <w:rFonts w:ascii="Avenir Next LT Pro" w:hAnsi="Avenir Next LT Pro"/>
          <w:noProof/>
          <w:sz w:val="32"/>
          <w:szCs w:val="32"/>
          <w:rPrChange w:id="179" w:author="Auteur">
            <w:rPr>
              <w:ins w:id="180" w:author="Auteur"/>
              <w:del w:id="181" w:author="Auteur"/>
              <w:rFonts w:ascii="Avenir Next LT Pro" w:hAnsi="Avenir Next LT Pro"/>
              <w:noProof/>
            </w:rPr>
          </w:rPrChange>
        </w:rPr>
      </w:pPr>
      <w:ins w:id="182" w:author="Auteur">
        <w:del w:id="183" w:author="Auteur">
          <w:r w:rsidRPr="003E1657" w:rsidDel="00F4165D">
            <w:rPr>
              <w:rFonts w:ascii="Avenir Next LT Pro" w:hAnsi="Avenir Next LT Pro"/>
              <w:noProof/>
              <w:sz w:val="32"/>
              <w:szCs w:val="32"/>
              <w:rPrChange w:id="184" w:author="Auteur">
                <w:rPr>
                  <w:rFonts w:ascii="Avenir Next LT Pro" w:hAnsi="Avenir Next LT Pro"/>
                  <w:noProof/>
                </w:rPr>
              </w:rPrChange>
            </w:rPr>
            <w:delText>Validation du cahier des charges </w:delText>
          </w:r>
          <w:r w:rsidR="005B7E51" w:rsidRPr="003E1657" w:rsidDel="00F4165D">
            <w:rPr>
              <w:rFonts w:ascii="Avenir Next LT Pro" w:hAnsi="Avenir Next LT Pro"/>
              <w:noProof/>
              <w:sz w:val="32"/>
              <w:szCs w:val="32"/>
              <w:rPrChange w:id="185" w:author="Auteur">
                <w:rPr>
                  <w:rFonts w:ascii="Avenir Next LT Pro" w:hAnsi="Avenir Next LT Pro"/>
                  <w:noProof/>
                </w:rPr>
              </w:rPrChange>
            </w:rPr>
            <w:delText>(CDC)</w:delText>
          </w:r>
          <w:r w:rsidRPr="003E1657" w:rsidDel="00F4165D">
            <w:rPr>
              <w:rFonts w:ascii="Avenir Next LT Pro" w:hAnsi="Avenir Next LT Pro"/>
              <w:noProof/>
              <w:sz w:val="32"/>
              <w:szCs w:val="32"/>
              <w:rPrChange w:id="186" w:author="Auteur">
                <w:rPr>
                  <w:rFonts w:ascii="Avenir Next LT Pro" w:hAnsi="Avenir Next LT Pro"/>
                  <w:noProof/>
                </w:rPr>
              </w:rPrChange>
            </w:rPr>
            <w:delText>:</w:delText>
          </w:r>
          <w:r w:rsidRPr="003E1657" w:rsidDel="00F4165D">
            <w:rPr>
              <w:rFonts w:ascii="Avenir Next LT Pro" w:hAnsi="Avenir Next LT Pro"/>
              <w:noProof/>
              <w:sz w:val="32"/>
              <w:szCs w:val="32"/>
              <w:rPrChange w:id="187" w:author="Auteur">
                <w:rPr>
                  <w:rFonts w:ascii="Avenir Next LT Pro" w:hAnsi="Avenir Next LT Pro"/>
                  <w:noProof/>
                </w:rPr>
              </w:rPrChange>
            </w:rPr>
            <w:tab/>
          </w:r>
          <w:r w:rsidRPr="003E1657" w:rsidDel="00F4165D">
            <w:rPr>
              <w:rFonts w:ascii="Avenir Next LT Pro" w:hAnsi="Avenir Next LT Pro"/>
              <w:noProof/>
              <w:sz w:val="32"/>
              <w:szCs w:val="32"/>
              <w:rPrChange w:id="188" w:author="Auteur">
                <w:rPr>
                  <w:rFonts w:ascii="Avenir Next LT Pro" w:hAnsi="Avenir Next LT Pro"/>
                  <w:noProof/>
                </w:rPr>
              </w:rPrChange>
            </w:rPr>
            <w:tab/>
            <w:delText>2/4 (</w:delText>
          </w:r>
          <w:r w:rsidR="003E0ED5" w:rsidRPr="003E1657" w:rsidDel="00F4165D">
            <w:rPr>
              <w:rFonts w:ascii="Avenir Next LT Pro" w:hAnsi="Avenir Next LT Pro"/>
              <w:noProof/>
              <w:sz w:val="32"/>
              <w:szCs w:val="32"/>
              <w:rPrChange w:id="189" w:author="Auteur">
                <w:rPr>
                  <w:rFonts w:ascii="Avenir Next LT Pro" w:hAnsi="Avenir Next LT Pro"/>
                  <w:noProof/>
                </w:rPr>
              </w:rPrChange>
            </w:rPr>
            <w:delText>Verifier modification du contenu, suppression document dans un dossier partagé)</w:delText>
          </w:r>
        </w:del>
      </w:ins>
    </w:p>
    <w:p w14:paraId="64B218D2" w14:textId="284511B7" w:rsidR="0065216F" w:rsidRPr="003E1657" w:rsidDel="00F4165D" w:rsidRDefault="003E0ED5">
      <w:pPr>
        <w:rPr>
          <w:ins w:id="190" w:author="Auteur"/>
          <w:del w:id="191" w:author="Auteur"/>
          <w:rFonts w:ascii="Avenir Next LT Pro" w:hAnsi="Avenir Next LT Pro"/>
          <w:noProof/>
          <w:sz w:val="32"/>
          <w:szCs w:val="32"/>
          <w:rPrChange w:id="192" w:author="Auteur">
            <w:rPr>
              <w:ins w:id="193" w:author="Auteur"/>
              <w:del w:id="194" w:author="Auteur"/>
              <w:rFonts w:ascii="Avenir Next LT Pro" w:hAnsi="Avenir Next LT Pro"/>
              <w:noProof/>
            </w:rPr>
          </w:rPrChange>
        </w:rPr>
      </w:pPr>
      <w:ins w:id="195" w:author="Auteur">
        <w:del w:id="196" w:author="Auteur">
          <w:r w:rsidRPr="003E1657" w:rsidDel="00F4165D">
            <w:rPr>
              <w:rFonts w:ascii="Avenir Next LT Pro" w:hAnsi="Avenir Next LT Pro"/>
              <w:noProof/>
              <w:sz w:val="32"/>
              <w:szCs w:val="32"/>
              <w:rPrChange w:id="197" w:author="Auteur">
                <w:rPr>
                  <w:rFonts w:ascii="Avenir Next LT Pro" w:hAnsi="Avenir Next LT Pro"/>
                  <w:noProof/>
                </w:rPr>
              </w:rPrChange>
            </w:rPr>
            <w:delText>Structure du document</w:delText>
          </w:r>
          <w:r w:rsidR="0065216F" w:rsidRPr="003E1657" w:rsidDel="00F4165D">
            <w:rPr>
              <w:rFonts w:ascii="Avenir Next LT Pro" w:hAnsi="Avenir Next LT Pro"/>
              <w:noProof/>
              <w:sz w:val="32"/>
              <w:szCs w:val="32"/>
              <w:rPrChange w:id="198" w:author="Auteur">
                <w:rPr>
                  <w:rFonts w:ascii="Avenir Next LT Pro" w:hAnsi="Avenir Next LT Pro"/>
                  <w:noProof/>
                </w:rPr>
              </w:rPrChange>
            </w:rPr>
            <w:delText> :</w:delText>
          </w:r>
          <w:r w:rsidR="0065216F" w:rsidRPr="003E1657" w:rsidDel="00F4165D">
            <w:rPr>
              <w:rFonts w:ascii="Avenir Next LT Pro" w:hAnsi="Avenir Next LT Pro"/>
              <w:noProof/>
              <w:sz w:val="32"/>
              <w:szCs w:val="32"/>
              <w:rPrChange w:id="199" w:author="Auteur">
                <w:rPr>
                  <w:rFonts w:ascii="Avenir Next LT Pro" w:hAnsi="Avenir Next LT Pro"/>
                  <w:noProof/>
                </w:rPr>
              </w:rPrChange>
            </w:rPr>
            <w:tab/>
          </w:r>
          <w:r w:rsidR="0065216F" w:rsidRPr="003E1657" w:rsidDel="00F4165D">
            <w:rPr>
              <w:rFonts w:ascii="Avenir Next LT Pro" w:hAnsi="Avenir Next LT Pro"/>
              <w:noProof/>
              <w:sz w:val="32"/>
              <w:szCs w:val="32"/>
              <w:rPrChange w:id="200" w:author="Auteur">
                <w:rPr>
                  <w:rFonts w:ascii="Avenir Next LT Pro" w:hAnsi="Avenir Next LT Pro"/>
                  <w:noProof/>
                </w:rPr>
              </w:rPrChange>
            </w:rPr>
            <w:tab/>
          </w:r>
          <w:r w:rsidR="0065216F" w:rsidRPr="003E1657" w:rsidDel="00F4165D">
            <w:rPr>
              <w:rFonts w:ascii="Avenir Next LT Pro" w:hAnsi="Avenir Next LT Pro"/>
              <w:noProof/>
              <w:sz w:val="32"/>
              <w:szCs w:val="32"/>
              <w:rPrChange w:id="201" w:author="Auteur">
                <w:rPr>
                  <w:rFonts w:ascii="Avenir Next LT Pro" w:hAnsi="Avenir Next LT Pro"/>
                  <w:noProof/>
                </w:rPr>
              </w:rPrChange>
            </w:rPr>
            <w:tab/>
          </w:r>
          <w:r w:rsidR="0065216F" w:rsidRPr="003E1657" w:rsidDel="00F4165D">
            <w:rPr>
              <w:rFonts w:ascii="Avenir Next LT Pro" w:hAnsi="Avenir Next LT Pro"/>
              <w:noProof/>
              <w:sz w:val="32"/>
              <w:szCs w:val="32"/>
              <w:rPrChange w:id="202" w:author="Auteur">
                <w:rPr>
                  <w:rFonts w:ascii="Avenir Next LT Pro" w:hAnsi="Avenir Next LT Pro"/>
                  <w:noProof/>
                </w:rPr>
              </w:rPrChange>
            </w:rPr>
            <w:tab/>
            <w:delText>¾</w:delText>
          </w:r>
        </w:del>
      </w:ins>
    </w:p>
    <w:p w14:paraId="434FD469" w14:textId="7CC55679" w:rsidR="0065216F" w:rsidRPr="003E1657" w:rsidDel="00F4165D" w:rsidRDefault="0065216F">
      <w:pPr>
        <w:rPr>
          <w:ins w:id="203" w:author="Auteur"/>
          <w:del w:id="204" w:author="Auteur"/>
          <w:rFonts w:ascii="Avenir Next LT Pro" w:hAnsi="Avenir Next LT Pro"/>
          <w:noProof/>
          <w:sz w:val="32"/>
          <w:szCs w:val="32"/>
          <w:rPrChange w:id="205" w:author="Auteur">
            <w:rPr>
              <w:ins w:id="206" w:author="Auteur"/>
              <w:del w:id="207" w:author="Auteur"/>
              <w:rFonts w:ascii="Avenir Next LT Pro" w:hAnsi="Avenir Next LT Pro"/>
              <w:noProof/>
            </w:rPr>
          </w:rPrChange>
        </w:rPr>
      </w:pPr>
    </w:p>
    <w:p w14:paraId="1A9F4C23" w14:textId="42D52C11" w:rsidR="009F71D4" w:rsidRPr="003E1657" w:rsidRDefault="0065216F">
      <w:pPr>
        <w:rPr>
          <w:rFonts w:ascii="Avenir Next LT Pro" w:hAnsi="Avenir Next LT Pro"/>
          <w:noProof/>
          <w:sz w:val="32"/>
          <w:szCs w:val="32"/>
        </w:rPr>
      </w:pPr>
      <w:ins w:id="208" w:author="Auteur">
        <w:del w:id="209" w:author="Auteur">
          <w:r w:rsidRPr="003E1657" w:rsidDel="00F4165D">
            <w:rPr>
              <w:rFonts w:ascii="Avenir Next LT Pro" w:hAnsi="Avenir Next LT Pro"/>
              <w:bCs/>
              <w:noProof/>
              <w:sz w:val="32"/>
              <w:szCs w:val="32"/>
              <w:highlight w:val="yellow"/>
              <w:rPrChange w:id="210" w:author="Auteur">
                <w:rPr>
                  <w:rFonts w:ascii="Avenir Next LT Pro" w:hAnsi="Avenir Next LT Pro"/>
                  <w:noProof/>
                </w:rPr>
              </w:rPrChange>
            </w:rPr>
            <w:delText>Soit 14/20</w:delText>
          </w:r>
          <w:r w:rsidRPr="003E1657" w:rsidDel="00F4165D">
            <w:rPr>
              <w:rFonts w:ascii="Avenir Next LT Pro" w:hAnsi="Avenir Next LT Pro"/>
              <w:noProof/>
              <w:sz w:val="32"/>
              <w:szCs w:val="32"/>
              <w:rPrChange w:id="211" w:author="Auteur">
                <w:rPr>
                  <w:rFonts w:ascii="Avenir Next LT Pro" w:hAnsi="Avenir Next LT Pro"/>
                  <w:noProof/>
                </w:rPr>
              </w:rPrChange>
            </w:rPr>
            <w:delText> : Bon travail. Tu as été trop long dans la mise en place des autorisations sans que cela apporte plus de clarté.</w:delText>
          </w:r>
          <w:r w:rsidR="008050FB" w:rsidRPr="003E1657" w:rsidDel="00F4165D">
            <w:rPr>
              <w:rFonts w:ascii="Avenir Next LT Pro" w:hAnsi="Avenir Next LT Pro"/>
              <w:noProof/>
              <w:sz w:val="32"/>
              <w:szCs w:val="32"/>
              <w:rPrChange w:id="212" w:author="Auteur">
                <w:rPr>
                  <w:rFonts w:ascii="Avenir Next LT Pro" w:hAnsi="Avenir Next LT Pro"/>
                  <w:noProof/>
                </w:rPr>
              </w:rPrChange>
            </w:rPr>
            <w:delText xml:space="preserve"> Il faut prendre un cas emblématique, mettre les contraintes du CDC et faire la démonstration de la mise en place des autorisations</w:delText>
          </w:r>
          <w:r w:rsidR="005B7E51" w:rsidRPr="003E1657" w:rsidDel="00F4165D">
            <w:rPr>
              <w:rFonts w:ascii="Avenir Next LT Pro" w:hAnsi="Avenir Next LT Pro"/>
              <w:noProof/>
              <w:sz w:val="32"/>
              <w:szCs w:val="32"/>
              <w:rPrChange w:id="213" w:author="Auteur">
                <w:rPr>
                  <w:rFonts w:ascii="Avenir Next LT Pro" w:hAnsi="Avenir Next LT Pro"/>
                  <w:noProof/>
                </w:rPr>
              </w:rPrChange>
            </w:rPr>
            <w:delText xml:space="preserve"> en fonction de celles-ci</w:delText>
          </w:r>
          <w:r w:rsidR="008050FB" w:rsidRPr="003E1657" w:rsidDel="00F4165D">
            <w:rPr>
              <w:rFonts w:ascii="Avenir Next LT Pro" w:hAnsi="Avenir Next LT Pro"/>
              <w:noProof/>
              <w:sz w:val="32"/>
              <w:szCs w:val="32"/>
              <w:rPrChange w:id="214" w:author="Auteur">
                <w:rPr>
                  <w:rFonts w:ascii="Avenir Next LT Pro" w:hAnsi="Avenir Next LT Pro"/>
                  <w:noProof/>
                </w:rPr>
              </w:rPrChange>
            </w:rPr>
            <w:delText>. Ce n’est pas la peine de passer sous-dossier par sous-dossier</w:delText>
          </w:r>
        </w:del>
      </w:ins>
      <w:r w:rsidR="00D65C67" w:rsidRPr="003E1657">
        <w:rPr>
          <w:rFonts w:ascii="Avenir Next LT Pro" w:hAnsi="Avenir Next LT Pro"/>
          <w:noProof/>
          <w:sz w:val="32"/>
          <w:szCs w:val="32"/>
          <w:rPrChange w:id="215" w:author="Auteur">
            <w:rPr>
              <w:rFonts w:ascii="Avenir Next LT Pro" w:hAnsi="Avenir Next LT Pro"/>
              <w:b/>
              <w:bCs/>
              <w:noProof/>
              <w:sz w:val="32"/>
              <w:szCs w:val="32"/>
            </w:rPr>
          </w:rPrChange>
        </w:rPr>
        <w:br w:type="page"/>
      </w:r>
    </w:p>
    <w:p w14:paraId="6359E6C7" w14:textId="2D5904F0" w:rsidR="006D242F" w:rsidRDefault="0070672E" w:rsidP="006D242F">
      <w:pPr>
        <w:pStyle w:val="Default"/>
      </w:pPr>
      <w:r>
        <w:rPr>
          <w:rFonts w:ascii="Avenir Next LT Pro" w:hAnsi="Avenir Next LT Pro"/>
          <w:b/>
          <w:bCs/>
          <w:noProof/>
          <w:sz w:val="32"/>
          <w:szCs w:val="32"/>
        </w:rPr>
        <w:lastRenderedPageBreak/>
        <mc:AlternateContent>
          <mc:Choice Requires="wps">
            <w:drawing>
              <wp:inline distT="0" distB="0" distL="0" distR="0" wp14:anchorId="4B1F3E82" wp14:editId="08ADDA78">
                <wp:extent cx="6664960" cy="428625"/>
                <wp:effectExtent l="38100" t="38100" r="40640" b="43180"/>
                <wp:docPr id="1649863777" name="Zone de texte 5"/>
                <wp:cNvGraphicFramePr/>
                <a:graphic xmlns:a="http://schemas.openxmlformats.org/drawingml/2006/main">
                  <a:graphicData uri="http://schemas.microsoft.com/office/word/2010/wordprocessingShape">
                    <wps:wsp>
                      <wps:cNvSpPr txBox="1"/>
                      <wps:spPr>
                        <a:xfrm>
                          <a:off x="0" y="0"/>
                          <a:ext cx="6664960" cy="428625"/>
                        </a:xfrm>
                        <a:prstGeom prst="rect">
                          <a:avLst/>
                        </a:prstGeom>
                        <a:solidFill>
                          <a:schemeClr val="accent1">
                            <a:lumMod val="75000"/>
                            <a:alpha val="1000"/>
                          </a:schemeClr>
                        </a:solidFill>
                        <a:ln w="19050" cap="flat">
                          <a:noFill/>
                          <a:prstDash val="solid"/>
                          <a:miter lim="400000"/>
                        </a:ln>
                        <a:effectLst>
                          <a:outerShdw blurRad="50800" dist="38100" dir="18900000" algn="bl" rotWithShape="0">
                            <a:prstClr val="black">
                              <a:alpha val="40000"/>
                            </a:prstClr>
                          </a:outerShdw>
                        </a:effectLst>
                        <a:sp3d/>
                      </wps:spPr>
                      <wps:style>
                        <a:lnRef idx="0">
                          <a:scrgbClr r="0" g="0" b="0"/>
                        </a:lnRef>
                        <a:fillRef idx="0">
                          <a:scrgbClr r="0" g="0" b="0"/>
                        </a:fillRef>
                        <a:effectRef idx="0">
                          <a:scrgbClr r="0" g="0" b="0"/>
                        </a:effectRef>
                        <a:fontRef idx="none"/>
                      </wps:style>
                      <wps:txbx>
                        <w:txbxContent>
                          <w:p w14:paraId="211BDFDF" w14:textId="766A655E" w:rsidR="00A16712" w:rsidRPr="00ED0F95" w:rsidRDefault="00A16712" w:rsidP="00F4165D">
                            <w:pPr>
                              <w:shd w:val="clear" w:color="auto" w:fill="363535" w:themeFill="background2" w:themeFillShade="40"/>
                              <w:jc w:val="cente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del w:id="216" w:author="Auteur">
                              <w:r w:rsidRPr="00ED0F95" w:rsidDel="00F4165D">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Objectifs</w:delText>
                              </w:r>
                            </w:del>
                            <w:ins w:id="217" w:author="Auteur">
                              <w:r w:rsidR="00985DE1">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Procédure d’installation</w:t>
                              </w:r>
                              <w:del w:id="218" w:author="Auteur">
                                <w:r w:rsidDel="00985DE1">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Question 1</w:delText>
                                </w:r>
                              </w:del>
                            </w:ins>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a:scene3d>
                          <a:camera prst="orthographicFront"/>
                          <a:lightRig rig="threePt" dir="t"/>
                        </a:scene3d>
                        <a:sp3d>
                          <a:bevelB w="311150" h="38100" prst="relaxedInset"/>
                        </a:sp3d>
                      </wps:bodyPr>
                    </wps:wsp>
                  </a:graphicData>
                </a:graphic>
              </wp:inline>
            </w:drawing>
          </mc:Choice>
          <mc:Fallback>
            <w:pict>
              <v:shapetype w14:anchorId="4B1F3E82" id="_x0000_t202" coordsize="21600,21600" o:spt="202" path="m,l,21600r21600,l21600,xe">
                <v:stroke joinstyle="miter"/>
                <v:path gradientshapeok="t" o:connecttype="rect"/>
              </v:shapetype>
              <v:shape id="Zone de texte 5" o:spid="_x0000_s1026" type="#_x0000_t202" style="width:524.8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" fillcolor="#0d294e [2404]" stroked="f" strokeweight="1.5pt">
                <v:fill opacity="771f"/>
                <v:stroke miterlimit="4"/>
                <v:shadow on="t" color="black" opacity="26214f" origin="-.5,.5" offset=".74836mm,-.74836mm"/>
                <v:textbox style="mso-fit-shape-to-text:t" inset="4pt,4pt,4pt,4pt">
                  <w:txbxContent>
                    <w:p w14:paraId="211BDFDF" w14:textId="766A655E" w:rsidR="00A16712" w:rsidRPr="00ED0F95" w:rsidRDefault="00A16712" w:rsidP="00F4165D">
                      <w:pPr>
                        <w:shd w:val="clear" w:color="auto" w:fill="363535" w:themeFill="background2" w:themeFillShade="40"/>
                        <w:jc w:val="cente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del w:id="219" w:author="Auteur">
                        <w:r w:rsidRPr="00ED0F95" w:rsidDel="00F4165D">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Objectifs</w:delText>
                        </w:r>
                      </w:del>
                      <w:ins w:id="220" w:author="Auteur">
                        <w:r w:rsidR="00985DE1">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Procédure d’installation</w:t>
                        </w:r>
                        <w:del w:id="221" w:author="Auteur">
                          <w:r w:rsidDel="00985DE1">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Question 1</w:delText>
                          </w:r>
                        </w:del>
                      </w:ins>
                    </w:p>
                  </w:txbxContent>
                </v:textbox>
                <w10:anchorlock/>
              </v:shape>
            </w:pict>
          </mc:Fallback>
        </mc:AlternateContent>
      </w:r>
    </w:p>
    <w:p w14:paraId="0AF739D6" w14:textId="77777777" w:rsidR="006D242F" w:rsidRDefault="006D242F" w:rsidP="006D242F">
      <w:pPr>
        <w:pStyle w:val="Default"/>
      </w:pPr>
      <w:r>
        <w:t xml:space="preserve"> </w:t>
      </w:r>
    </w:p>
    <w:p w14:paraId="3C5C0540" w14:textId="43C02E42" w:rsidR="00F4165D" w:rsidDel="00985DE1" w:rsidRDefault="00F4165D" w:rsidP="00F4165D">
      <w:pPr>
        <w:pStyle w:val="paragraph"/>
        <w:textAlignment w:val="baseline"/>
        <w:rPr>
          <w:ins w:id="222" w:author="Auteur"/>
          <w:del w:id="223" w:author="Auteur"/>
        </w:rPr>
      </w:pPr>
      <w:ins w:id="224" w:author="Auteur">
        <w:del w:id="225" w:author="Auteur">
          <w:r w:rsidDel="00985DE1">
            <w:rPr>
              <w:rStyle w:val="normaltextrun"/>
              <w:rFonts w:eastAsiaTheme="majorEastAsia"/>
            </w:rPr>
            <w:delText>Pour segmenter le réseau 192.168.10.0/24 en 4 sous-réseaux, nous devons diviser le réseau en sous-réseaux plus petits. La méthode consiste à emprunter des bits à l'espace d'adressage du réseau pour créer les sous-réseaux.</w:delText>
          </w:r>
          <w:r w:rsidDel="00985DE1">
            <w:rPr>
              <w:rStyle w:val="eop"/>
              <w:rFonts w:eastAsiaTheme="majorEastAsia"/>
            </w:rPr>
            <w:delText> </w:delText>
          </w:r>
        </w:del>
      </w:ins>
    </w:p>
    <w:p w14:paraId="314241A4" w14:textId="56933754" w:rsidR="00F4165D" w:rsidDel="00985DE1" w:rsidRDefault="00F4165D" w:rsidP="00F4165D">
      <w:pPr>
        <w:pStyle w:val="paragraph"/>
        <w:textAlignment w:val="baseline"/>
        <w:rPr>
          <w:ins w:id="226" w:author="Auteur"/>
          <w:del w:id="227" w:author="Auteur"/>
        </w:rPr>
      </w:pPr>
      <w:ins w:id="228" w:author="Auteur">
        <w:del w:id="229" w:author="Auteur">
          <w:r w:rsidDel="00985DE1">
            <w:rPr>
              <w:rStyle w:val="normaltextrun"/>
              <w:rFonts w:ascii="Symbol" w:eastAsiaTheme="majorEastAsia" w:hAnsi="Symbol"/>
            </w:rPr>
            <w:sym w:font="Symbol" w:char="F0B7"/>
          </w:r>
          <w:r w:rsidDel="00985DE1">
            <w:rPr>
              <w:rStyle w:val="normaltextrun"/>
              <w:rFonts w:eastAsiaTheme="majorEastAsia"/>
            </w:rPr>
            <w:delText xml:space="preserve"> Sous-réseau 1 : 192.168.10.0/26</w:delText>
          </w:r>
          <w:r w:rsidDel="00985DE1">
            <w:rPr>
              <w:rStyle w:val="eop"/>
              <w:rFonts w:eastAsiaTheme="majorEastAsia"/>
            </w:rPr>
            <w:delText> </w:delText>
          </w:r>
        </w:del>
      </w:ins>
    </w:p>
    <w:p w14:paraId="55DCFECD" w14:textId="39DD0086" w:rsidR="00F4165D" w:rsidDel="00985DE1" w:rsidRDefault="00F4165D" w:rsidP="00F4165D">
      <w:pPr>
        <w:pStyle w:val="paragraph"/>
        <w:numPr>
          <w:ilvl w:val="0"/>
          <w:numId w:val="10"/>
        </w:numPr>
        <w:ind w:left="1080" w:firstLine="0"/>
        <w:textAlignment w:val="baseline"/>
        <w:rPr>
          <w:ins w:id="230" w:author="Auteur"/>
          <w:del w:id="231" w:author="Auteur"/>
        </w:rPr>
      </w:pPr>
      <w:ins w:id="232" w:author="Auteur">
        <w:del w:id="233" w:author="Auteur">
          <w:r w:rsidDel="00985DE1">
            <w:rPr>
              <w:rStyle w:val="normaltextrun"/>
              <w:rFonts w:eastAsiaTheme="majorEastAsia"/>
            </w:rPr>
            <w:delText>Première IP : 192.168.10.1</w:delText>
          </w:r>
          <w:r w:rsidDel="00985DE1">
            <w:rPr>
              <w:rStyle w:val="eop"/>
              <w:rFonts w:eastAsiaTheme="majorEastAsia"/>
            </w:rPr>
            <w:delText> </w:delText>
          </w:r>
        </w:del>
      </w:ins>
    </w:p>
    <w:p w14:paraId="1A27F097" w14:textId="65ED6632" w:rsidR="00F4165D" w:rsidDel="00985DE1" w:rsidRDefault="00F4165D" w:rsidP="00F4165D">
      <w:pPr>
        <w:pStyle w:val="paragraph"/>
        <w:numPr>
          <w:ilvl w:val="0"/>
          <w:numId w:val="11"/>
        </w:numPr>
        <w:ind w:left="1080" w:firstLine="0"/>
        <w:textAlignment w:val="baseline"/>
        <w:rPr>
          <w:ins w:id="234" w:author="Auteur"/>
          <w:del w:id="235" w:author="Auteur"/>
        </w:rPr>
      </w:pPr>
      <w:ins w:id="236" w:author="Auteur">
        <w:del w:id="237" w:author="Auteur">
          <w:r w:rsidDel="00985DE1">
            <w:rPr>
              <w:rStyle w:val="normaltextrun"/>
              <w:rFonts w:eastAsiaTheme="majorEastAsia"/>
            </w:rPr>
            <w:delText>Dernière IP : 192.168.10.62 (utilisée comme passerelle : 192.168.10.62)</w:delText>
          </w:r>
          <w:r w:rsidDel="00985DE1">
            <w:rPr>
              <w:rStyle w:val="eop"/>
              <w:rFonts w:eastAsiaTheme="majorEastAsia"/>
            </w:rPr>
            <w:delText> </w:delText>
          </w:r>
        </w:del>
      </w:ins>
    </w:p>
    <w:p w14:paraId="09459CD6" w14:textId="4C525FB4" w:rsidR="00F4165D" w:rsidDel="00985DE1" w:rsidRDefault="00F4165D" w:rsidP="00F4165D">
      <w:pPr>
        <w:pStyle w:val="paragraph"/>
        <w:textAlignment w:val="baseline"/>
        <w:rPr>
          <w:ins w:id="238" w:author="Auteur"/>
          <w:del w:id="239" w:author="Auteur"/>
        </w:rPr>
      </w:pPr>
      <w:ins w:id="240" w:author="Auteur">
        <w:del w:id="241" w:author="Auteur">
          <w:r w:rsidDel="00985DE1">
            <w:rPr>
              <w:rStyle w:val="normaltextrun"/>
              <w:rFonts w:ascii="Symbol" w:eastAsiaTheme="majorEastAsia" w:hAnsi="Symbol"/>
            </w:rPr>
            <w:sym w:font="Symbol" w:char="F0B7"/>
          </w:r>
          <w:r w:rsidDel="00985DE1">
            <w:rPr>
              <w:rStyle w:val="normaltextrun"/>
              <w:rFonts w:eastAsiaTheme="majorEastAsia"/>
            </w:rPr>
            <w:delText>Sous-réseau 2 : 192.168.10.64/26</w:delText>
          </w:r>
          <w:r w:rsidDel="00985DE1">
            <w:rPr>
              <w:rStyle w:val="eop"/>
              <w:rFonts w:eastAsiaTheme="majorEastAsia"/>
            </w:rPr>
            <w:delText> </w:delText>
          </w:r>
        </w:del>
      </w:ins>
    </w:p>
    <w:p w14:paraId="4E9E7843" w14:textId="11651604" w:rsidR="00F4165D" w:rsidDel="00985DE1" w:rsidRDefault="00F4165D" w:rsidP="00F4165D">
      <w:pPr>
        <w:pStyle w:val="paragraph"/>
        <w:numPr>
          <w:ilvl w:val="0"/>
          <w:numId w:val="12"/>
        </w:numPr>
        <w:ind w:left="1080" w:firstLine="0"/>
        <w:textAlignment w:val="baseline"/>
        <w:rPr>
          <w:ins w:id="242" w:author="Auteur"/>
          <w:del w:id="243" w:author="Auteur"/>
        </w:rPr>
      </w:pPr>
      <w:ins w:id="244" w:author="Auteur">
        <w:del w:id="245" w:author="Auteur">
          <w:r w:rsidDel="00985DE1">
            <w:rPr>
              <w:rStyle w:val="normaltextrun"/>
              <w:rFonts w:eastAsiaTheme="majorEastAsia"/>
            </w:rPr>
            <w:delText>Première IP : 192.168.10.65</w:delText>
          </w:r>
          <w:r w:rsidDel="00985DE1">
            <w:rPr>
              <w:rStyle w:val="eop"/>
              <w:rFonts w:eastAsiaTheme="majorEastAsia"/>
            </w:rPr>
            <w:delText> </w:delText>
          </w:r>
        </w:del>
      </w:ins>
    </w:p>
    <w:p w14:paraId="307876DC" w14:textId="3EFBB74D" w:rsidR="00F4165D" w:rsidDel="00985DE1" w:rsidRDefault="00F4165D" w:rsidP="00F4165D">
      <w:pPr>
        <w:pStyle w:val="paragraph"/>
        <w:numPr>
          <w:ilvl w:val="0"/>
          <w:numId w:val="13"/>
        </w:numPr>
        <w:ind w:left="1080" w:firstLine="0"/>
        <w:textAlignment w:val="baseline"/>
        <w:rPr>
          <w:ins w:id="246" w:author="Auteur"/>
          <w:del w:id="247" w:author="Auteur"/>
        </w:rPr>
      </w:pPr>
      <w:ins w:id="248" w:author="Auteur">
        <w:del w:id="249" w:author="Auteur">
          <w:r w:rsidDel="00985DE1">
            <w:rPr>
              <w:rStyle w:val="normaltextrun"/>
              <w:rFonts w:eastAsiaTheme="majorEastAsia"/>
            </w:rPr>
            <w:delText>Dernière IP : 192.168.10.126 (utilisée comme passerelle : 192.168.10.126)</w:delText>
          </w:r>
          <w:r w:rsidDel="00985DE1">
            <w:rPr>
              <w:rStyle w:val="eop"/>
              <w:rFonts w:eastAsiaTheme="majorEastAsia"/>
            </w:rPr>
            <w:delText> </w:delText>
          </w:r>
        </w:del>
      </w:ins>
    </w:p>
    <w:p w14:paraId="1874AB91" w14:textId="4D994B15" w:rsidR="00F4165D" w:rsidDel="00985DE1" w:rsidRDefault="00F4165D" w:rsidP="00F4165D">
      <w:pPr>
        <w:pStyle w:val="paragraph"/>
        <w:textAlignment w:val="baseline"/>
        <w:rPr>
          <w:ins w:id="250" w:author="Auteur"/>
          <w:del w:id="251" w:author="Auteur"/>
        </w:rPr>
      </w:pPr>
      <w:ins w:id="252" w:author="Auteur">
        <w:del w:id="253" w:author="Auteur">
          <w:r w:rsidDel="00985DE1">
            <w:rPr>
              <w:rStyle w:val="normaltextrun"/>
              <w:rFonts w:ascii="Symbol" w:eastAsiaTheme="majorEastAsia" w:hAnsi="Symbol"/>
            </w:rPr>
            <w:sym w:font="Symbol" w:char="F0B7"/>
          </w:r>
          <w:r w:rsidDel="00985DE1">
            <w:rPr>
              <w:rStyle w:val="normaltextrun"/>
              <w:rFonts w:eastAsiaTheme="majorEastAsia"/>
            </w:rPr>
            <w:delText xml:space="preserve"> Sous-réseau 3 : 192.168.10.128/26</w:delText>
          </w:r>
          <w:r w:rsidDel="00985DE1">
            <w:rPr>
              <w:rStyle w:val="eop"/>
              <w:rFonts w:eastAsiaTheme="majorEastAsia"/>
            </w:rPr>
            <w:delText> </w:delText>
          </w:r>
        </w:del>
      </w:ins>
    </w:p>
    <w:p w14:paraId="4EE6A4C1" w14:textId="1E772A20" w:rsidR="00F4165D" w:rsidDel="00985DE1" w:rsidRDefault="00F4165D" w:rsidP="00F4165D">
      <w:pPr>
        <w:pStyle w:val="paragraph"/>
        <w:numPr>
          <w:ilvl w:val="0"/>
          <w:numId w:val="14"/>
        </w:numPr>
        <w:ind w:left="1080" w:firstLine="0"/>
        <w:textAlignment w:val="baseline"/>
        <w:rPr>
          <w:ins w:id="254" w:author="Auteur"/>
          <w:del w:id="255" w:author="Auteur"/>
        </w:rPr>
      </w:pPr>
      <w:ins w:id="256" w:author="Auteur">
        <w:del w:id="257" w:author="Auteur">
          <w:r w:rsidDel="00985DE1">
            <w:rPr>
              <w:rStyle w:val="normaltextrun"/>
              <w:rFonts w:eastAsiaTheme="majorEastAsia"/>
            </w:rPr>
            <w:delText>Première IP : 192.168.10.129</w:delText>
          </w:r>
          <w:r w:rsidDel="00985DE1">
            <w:rPr>
              <w:rStyle w:val="eop"/>
              <w:rFonts w:eastAsiaTheme="majorEastAsia"/>
            </w:rPr>
            <w:delText> </w:delText>
          </w:r>
        </w:del>
      </w:ins>
    </w:p>
    <w:p w14:paraId="014B5A1B" w14:textId="5BDFE467" w:rsidR="00F4165D" w:rsidDel="00985DE1" w:rsidRDefault="00F4165D" w:rsidP="00F4165D">
      <w:pPr>
        <w:pStyle w:val="paragraph"/>
        <w:numPr>
          <w:ilvl w:val="0"/>
          <w:numId w:val="15"/>
        </w:numPr>
        <w:ind w:left="1080" w:firstLine="0"/>
        <w:textAlignment w:val="baseline"/>
        <w:rPr>
          <w:ins w:id="258" w:author="Auteur"/>
          <w:del w:id="259" w:author="Auteur"/>
        </w:rPr>
      </w:pPr>
      <w:ins w:id="260" w:author="Auteur">
        <w:del w:id="261" w:author="Auteur">
          <w:r w:rsidDel="00985DE1">
            <w:rPr>
              <w:rStyle w:val="normaltextrun"/>
              <w:rFonts w:eastAsiaTheme="majorEastAsia"/>
            </w:rPr>
            <w:delText>Dernière IP : 192.168.10.190 (utilisée comme passerelle : 192.168.10.190)</w:delText>
          </w:r>
          <w:r w:rsidDel="00985DE1">
            <w:rPr>
              <w:rStyle w:val="eop"/>
              <w:rFonts w:eastAsiaTheme="majorEastAsia"/>
            </w:rPr>
            <w:delText> </w:delText>
          </w:r>
        </w:del>
      </w:ins>
    </w:p>
    <w:p w14:paraId="42CC770E" w14:textId="1D575767" w:rsidR="00F4165D" w:rsidDel="00985DE1" w:rsidRDefault="00F4165D" w:rsidP="00F4165D">
      <w:pPr>
        <w:pStyle w:val="paragraph"/>
        <w:textAlignment w:val="baseline"/>
        <w:rPr>
          <w:ins w:id="262" w:author="Auteur"/>
          <w:del w:id="263" w:author="Auteur"/>
        </w:rPr>
      </w:pPr>
      <w:ins w:id="264" w:author="Auteur">
        <w:del w:id="265" w:author="Auteur">
          <w:r w:rsidDel="00985DE1">
            <w:rPr>
              <w:rStyle w:val="normaltextrun"/>
              <w:rFonts w:ascii="Symbol" w:eastAsiaTheme="majorEastAsia" w:hAnsi="Symbol"/>
            </w:rPr>
            <w:sym w:font="Symbol" w:char="F0B7"/>
          </w:r>
          <w:r w:rsidDel="00985DE1">
            <w:rPr>
              <w:rStyle w:val="normaltextrun"/>
              <w:rFonts w:eastAsiaTheme="majorEastAsia"/>
            </w:rPr>
            <w:delText>Sous-réseau 4 : 192.168.10.192/26</w:delText>
          </w:r>
          <w:r w:rsidDel="00985DE1">
            <w:rPr>
              <w:rStyle w:val="eop"/>
              <w:rFonts w:eastAsiaTheme="majorEastAsia"/>
            </w:rPr>
            <w:delText> </w:delText>
          </w:r>
        </w:del>
      </w:ins>
    </w:p>
    <w:p w14:paraId="3900253C" w14:textId="32877EC0" w:rsidR="00F4165D" w:rsidDel="00985DE1" w:rsidRDefault="00F4165D" w:rsidP="00F4165D">
      <w:pPr>
        <w:pStyle w:val="paragraph"/>
        <w:numPr>
          <w:ilvl w:val="0"/>
          <w:numId w:val="16"/>
        </w:numPr>
        <w:ind w:left="1080" w:firstLine="0"/>
        <w:textAlignment w:val="baseline"/>
        <w:rPr>
          <w:ins w:id="266" w:author="Auteur"/>
          <w:del w:id="267" w:author="Auteur"/>
        </w:rPr>
      </w:pPr>
      <w:ins w:id="268" w:author="Auteur">
        <w:del w:id="269" w:author="Auteur">
          <w:r w:rsidDel="00985DE1">
            <w:rPr>
              <w:rStyle w:val="normaltextrun"/>
              <w:rFonts w:eastAsiaTheme="majorEastAsia"/>
            </w:rPr>
            <w:delText>Première IP : 192.168.10.193</w:delText>
          </w:r>
          <w:r w:rsidDel="00985DE1">
            <w:rPr>
              <w:rStyle w:val="eop"/>
              <w:rFonts w:eastAsiaTheme="majorEastAsia"/>
            </w:rPr>
            <w:delText> </w:delText>
          </w:r>
        </w:del>
      </w:ins>
    </w:p>
    <w:p w14:paraId="55A1493C" w14:textId="188A3EB1" w:rsidR="00F4165D" w:rsidDel="00985DE1" w:rsidRDefault="00F4165D" w:rsidP="00F4165D">
      <w:pPr>
        <w:pStyle w:val="paragraph"/>
        <w:numPr>
          <w:ilvl w:val="0"/>
          <w:numId w:val="17"/>
        </w:numPr>
        <w:ind w:left="1080" w:firstLine="0"/>
        <w:textAlignment w:val="baseline"/>
        <w:rPr>
          <w:ins w:id="270" w:author="Auteur"/>
          <w:del w:id="271" w:author="Auteur"/>
        </w:rPr>
      </w:pPr>
      <w:ins w:id="272" w:author="Auteur">
        <w:del w:id="273" w:author="Auteur">
          <w:r w:rsidDel="00985DE1">
            <w:rPr>
              <w:rStyle w:val="normaltextrun"/>
              <w:rFonts w:eastAsiaTheme="majorEastAsia"/>
            </w:rPr>
            <w:delText>Dernière IP : 192.168.10.254 (utilisée comme passerelle : 192.168.10.254°</w:delText>
          </w:r>
          <w:r w:rsidDel="00985DE1">
            <w:rPr>
              <w:rStyle w:val="eop"/>
              <w:rFonts w:eastAsiaTheme="majorEastAsia"/>
            </w:rPr>
            <w:delText> </w:delText>
          </w:r>
        </w:del>
      </w:ins>
    </w:p>
    <w:p w14:paraId="278365DB" w14:textId="63BAA9BC" w:rsidR="00F4165D" w:rsidDel="00985DE1" w:rsidRDefault="00F4165D" w:rsidP="00F4165D">
      <w:pPr>
        <w:pStyle w:val="paragraph"/>
        <w:ind w:left="1440"/>
        <w:textAlignment w:val="baseline"/>
        <w:rPr>
          <w:ins w:id="274" w:author="Auteur"/>
          <w:del w:id="275" w:author="Auteur"/>
        </w:rPr>
      </w:pPr>
      <w:ins w:id="276" w:author="Auteur">
        <w:del w:id="277" w:author="Auteur">
          <w:r w:rsidDel="00985DE1">
            <w:rPr>
              <w:rStyle w:val="eop"/>
              <w:rFonts w:eastAsiaTheme="majorEastAsia"/>
            </w:rPr>
            <w:delText> </w:delText>
          </w:r>
        </w:del>
      </w:ins>
    </w:p>
    <w:p w14:paraId="76E73AFA" w14:textId="137B128F" w:rsidR="00F4165D" w:rsidDel="00985DE1" w:rsidRDefault="00F4165D" w:rsidP="00F4165D">
      <w:pPr>
        <w:pStyle w:val="paragraph"/>
        <w:ind w:left="1440"/>
        <w:textAlignment w:val="baseline"/>
        <w:rPr>
          <w:ins w:id="278" w:author="Auteur"/>
          <w:del w:id="279" w:author="Auteur"/>
        </w:rPr>
      </w:pPr>
      <w:ins w:id="280" w:author="Auteur">
        <w:del w:id="281" w:author="Auteur">
          <w:r w:rsidDel="00985DE1">
            <w:rPr>
              <w:rStyle w:val="normaltextrun"/>
              <w:rFonts w:eastAsiaTheme="majorEastAsia"/>
              <w:b/>
              <w:bCs/>
            </w:rPr>
            <w:delText>VLAN 10</w:delText>
          </w:r>
          <w:r w:rsidDel="00985DE1">
            <w:rPr>
              <w:rStyle w:val="eop"/>
              <w:rFonts w:eastAsiaTheme="majorEastAsia"/>
            </w:rPr>
            <w:delText> </w:delText>
          </w:r>
        </w:del>
      </w:ins>
    </w:p>
    <w:p w14:paraId="1FCE8068" w14:textId="66AE012F" w:rsidR="00F4165D" w:rsidDel="00985DE1" w:rsidRDefault="00F4165D" w:rsidP="00F4165D">
      <w:pPr>
        <w:pStyle w:val="paragraph"/>
        <w:spacing w:before="0" w:beforeAutospacing="0" w:after="160" w:afterAutospacing="0"/>
        <w:textAlignment w:val="baseline"/>
        <w:rPr>
          <w:ins w:id="282" w:author="Auteur"/>
          <w:del w:id="283" w:author="Auteur"/>
        </w:rPr>
      </w:pPr>
      <w:ins w:id="284" w:author="Auteur">
        <w:del w:id="285" w:author="Auteur">
          <w:r w:rsidDel="00985DE1">
            <w:rPr>
              <w:rFonts w:ascii="Avenir Next LT Pro" w:hAnsi="Avenir Next LT Pro" w:cs="Arial"/>
              <w:b/>
              <w:bCs/>
              <w:noProof/>
              <w:color w:val="000000"/>
            </w:rPr>
            <w:drawing>
              <wp:inline distT="0" distB="0" distL="0" distR="0" wp14:anchorId="5CBE36DF" wp14:editId="4A2F3320">
                <wp:extent cx="7886700" cy="2247900"/>
                <wp:effectExtent l="0" t="0" r="0" b="0"/>
                <wp:docPr id="9" name="Image 9" descr="C:\Users\Kylian\AppData\Local\Microsoft\Windows\INetCache\Content.MSO\DCC5A0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ylian\AppData\Local\Microsoft\Windows\INetCache\Content.MSO\DCC5A078.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86700" cy="2247900"/>
                        </a:xfrm>
                        <a:prstGeom prst="rect">
                          <a:avLst/>
                        </a:prstGeom>
                        <a:noFill/>
                        <a:ln>
                          <a:noFill/>
                        </a:ln>
                      </pic:spPr>
                    </pic:pic>
                  </a:graphicData>
                </a:graphic>
              </wp:inline>
            </w:drawing>
          </w:r>
          <w:r w:rsidDel="00985DE1">
            <w:rPr>
              <w:rStyle w:val="eop"/>
              <w:rFonts w:ascii="Aptos" w:eastAsiaTheme="majorEastAsia" w:hAnsi="Aptos"/>
            </w:rPr>
            <w:delText> </w:delText>
          </w:r>
        </w:del>
      </w:ins>
    </w:p>
    <w:p w14:paraId="5020EBB9" w14:textId="54727726" w:rsidR="00F4165D" w:rsidDel="00985DE1" w:rsidRDefault="00F4165D" w:rsidP="00F4165D">
      <w:pPr>
        <w:pStyle w:val="paragraph"/>
        <w:spacing w:before="0" w:beforeAutospacing="0" w:after="160" w:afterAutospacing="0"/>
        <w:textAlignment w:val="baseline"/>
        <w:rPr>
          <w:ins w:id="286" w:author="Auteur"/>
          <w:del w:id="287" w:author="Auteur"/>
        </w:rPr>
      </w:pPr>
      <w:ins w:id="288" w:author="Auteur">
        <w:del w:id="289" w:author="Auteur">
          <w:r w:rsidDel="00985DE1">
            <w:rPr>
              <w:rStyle w:val="normaltextrun"/>
              <w:rFonts w:ascii="Aptos" w:eastAsiaTheme="majorEastAsia" w:hAnsi="Aptos"/>
              <w:b/>
              <w:bCs/>
            </w:rPr>
            <w:delText>VLAN 20</w:delText>
          </w:r>
          <w:r w:rsidDel="00985DE1">
            <w:rPr>
              <w:rStyle w:val="eop"/>
              <w:rFonts w:ascii="Aptos" w:eastAsiaTheme="majorEastAsia" w:hAnsi="Aptos"/>
            </w:rPr>
            <w:delText> </w:delText>
          </w:r>
        </w:del>
      </w:ins>
    </w:p>
    <w:p w14:paraId="19FFFF29" w14:textId="4651D122" w:rsidR="00F4165D" w:rsidRDefault="00F4165D" w:rsidP="00F4165D">
      <w:pPr>
        <w:pStyle w:val="paragraph"/>
        <w:spacing w:before="0" w:beforeAutospacing="0" w:after="160" w:afterAutospacing="0"/>
        <w:textAlignment w:val="baseline"/>
        <w:rPr>
          <w:ins w:id="290" w:author="Auteur"/>
        </w:rPr>
      </w:pPr>
      <w:ins w:id="291" w:author="Auteur">
        <w:del w:id="292" w:author="Auteur">
          <w:r w:rsidDel="00985DE1">
            <w:rPr>
              <w:rFonts w:ascii="Avenir Next LT Pro" w:eastAsiaTheme="minorHAnsi" w:hAnsi="Avenir Next LT Pro" w:cs="Arial"/>
              <w:b/>
              <w:bCs/>
              <w:noProof/>
              <w:color w:val="000000"/>
              <w:lang w:eastAsia="en-US"/>
            </w:rPr>
            <w:drawing>
              <wp:inline distT="0" distB="0" distL="0" distR="0" wp14:anchorId="084BF2E4" wp14:editId="4BD0E782">
                <wp:extent cx="8069580" cy="2560320"/>
                <wp:effectExtent l="0" t="0" r="7620" b="0"/>
                <wp:docPr id="8" name="Image 8" descr="C:\Users\Kylian\AppData\Local\Microsoft\Windows\INetCache\Content.MSO\A67B75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lian\AppData\Local\Microsoft\Windows\INetCache\Content.MSO\A67B7546.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69580" cy="2560320"/>
                        </a:xfrm>
                        <a:prstGeom prst="rect">
                          <a:avLst/>
                        </a:prstGeom>
                        <a:noFill/>
                        <a:ln>
                          <a:noFill/>
                        </a:ln>
                      </pic:spPr>
                    </pic:pic>
                  </a:graphicData>
                </a:graphic>
              </wp:inline>
            </w:drawing>
          </w:r>
        </w:del>
        <w:r>
          <w:rPr>
            <w:rStyle w:val="eop"/>
            <w:rFonts w:ascii="Aptos" w:eastAsiaTheme="majorEastAsia" w:hAnsi="Aptos"/>
          </w:rPr>
          <w:t> </w:t>
        </w:r>
      </w:ins>
    </w:p>
    <w:p w14:paraId="2DAD3DAF" w14:textId="77777777" w:rsidR="00985DE1" w:rsidRPr="003E1657" w:rsidRDefault="00985DE1" w:rsidP="003E1657">
      <w:pPr>
        <w:pStyle w:val="paragraph"/>
        <w:numPr>
          <w:ilvl w:val="0"/>
          <w:numId w:val="18"/>
        </w:numPr>
        <w:spacing w:before="0" w:beforeAutospacing="0" w:after="160" w:afterAutospacing="0"/>
        <w:textAlignment w:val="baseline"/>
        <w:rPr>
          <w:ins w:id="293" w:author="Auteur"/>
          <w:b/>
          <w:rPrChange w:id="294" w:author="Auteur">
            <w:rPr>
              <w:ins w:id="295" w:author="Auteur"/>
            </w:rPr>
          </w:rPrChange>
        </w:rPr>
      </w:pPr>
      <w:ins w:id="296" w:author="Auteur">
        <w:r w:rsidRPr="003E1657">
          <w:rPr>
            <w:b/>
            <w:rPrChange w:id="297" w:author="Auteur">
              <w:rPr/>
            </w:rPrChange>
          </w:rPr>
          <w:t>Mettez à jour le système </w:t>
        </w:r>
      </w:ins>
    </w:p>
    <w:p w14:paraId="0CEC9167" w14:textId="6A2437D7" w:rsidR="00F4165D" w:rsidDel="00985DE1" w:rsidRDefault="00985DE1">
      <w:pPr>
        <w:pStyle w:val="paragraph"/>
        <w:spacing w:before="0" w:beforeAutospacing="0" w:after="160" w:afterAutospacing="0"/>
        <w:ind w:left="720"/>
        <w:textAlignment w:val="baseline"/>
        <w:rPr>
          <w:del w:id="298" w:author="Auteur"/>
        </w:rPr>
        <w:pPrChange w:id="299" w:author="Auteur">
          <w:pPr>
            <w:pStyle w:val="paragraph"/>
            <w:numPr>
              <w:numId w:val="18"/>
            </w:numPr>
            <w:spacing w:before="0" w:beforeAutospacing="0" w:after="160" w:afterAutospacing="0"/>
            <w:ind w:left="785" w:hanging="360"/>
            <w:textAlignment w:val="baseline"/>
          </w:pPr>
        </w:pPrChange>
      </w:pPr>
      <w:ins w:id="300" w:author="Auteur">
        <w:r w:rsidRPr="00985DE1">
          <w:rPr>
            <w:noProof/>
          </w:rPr>
          <w:t xml:space="preserve"> </w:t>
        </w:r>
        <w:r w:rsidRPr="00985DE1">
          <w:rPr>
            <w:noProof/>
          </w:rPr>
          <w:drawing>
            <wp:inline distT="0" distB="0" distL="0" distR="0" wp14:anchorId="09CF6F43" wp14:editId="6C6281E1">
              <wp:extent cx="2682240" cy="647806"/>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33752" cy="660247"/>
                      </a:xfrm>
                      <a:prstGeom prst="rect">
                        <a:avLst/>
                      </a:prstGeom>
                    </pic:spPr>
                  </pic:pic>
                </a:graphicData>
              </a:graphic>
            </wp:inline>
          </w:drawing>
        </w:r>
        <w:del w:id="301" w:author="Auteur">
          <w:r w:rsidR="00F4165D" w:rsidDel="00985DE1">
            <w:rPr>
              <w:rStyle w:val="normaltextrun"/>
              <w:rFonts w:ascii="Aptos" w:eastAsiaTheme="majorEastAsia" w:hAnsi="Aptos"/>
              <w:b/>
              <w:bCs/>
            </w:rPr>
            <w:delText>VLAN 30</w:delText>
          </w:r>
          <w:r w:rsidR="00F4165D" w:rsidDel="00985DE1">
            <w:rPr>
              <w:rStyle w:val="eop"/>
              <w:rFonts w:ascii="Aptos" w:eastAsiaTheme="majorEastAsia" w:hAnsi="Aptos"/>
            </w:rPr>
            <w:delText> </w:delText>
          </w:r>
        </w:del>
      </w:ins>
    </w:p>
    <w:p w14:paraId="21349CAF" w14:textId="77777777" w:rsidR="00985DE1" w:rsidRDefault="00985DE1">
      <w:pPr>
        <w:pStyle w:val="paragraph"/>
        <w:spacing w:before="0" w:beforeAutospacing="0" w:after="160" w:afterAutospacing="0"/>
        <w:ind w:left="720"/>
        <w:textAlignment w:val="baseline"/>
        <w:rPr>
          <w:ins w:id="302" w:author="Auteur"/>
        </w:rPr>
        <w:pPrChange w:id="303" w:author="Auteur">
          <w:pPr>
            <w:pStyle w:val="paragraph"/>
            <w:numPr>
              <w:numId w:val="18"/>
            </w:numPr>
            <w:spacing w:before="0" w:beforeAutospacing="0" w:after="160" w:afterAutospacing="0"/>
            <w:ind w:left="785" w:hanging="360"/>
            <w:textAlignment w:val="baseline"/>
          </w:pPr>
        </w:pPrChange>
      </w:pPr>
    </w:p>
    <w:p w14:paraId="01132786" w14:textId="3B73D6DB" w:rsidR="00985DE1" w:rsidRDefault="00985DE1" w:rsidP="003E1657">
      <w:pPr>
        <w:pStyle w:val="paragraph"/>
        <w:numPr>
          <w:ilvl w:val="0"/>
          <w:numId w:val="18"/>
        </w:numPr>
        <w:spacing w:before="0" w:beforeAutospacing="0" w:after="160" w:afterAutospacing="0"/>
        <w:textAlignment w:val="baseline"/>
        <w:rPr>
          <w:ins w:id="304" w:author="Auteur"/>
        </w:rPr>
      </w:pPr>
      <w:ins w:id="305" w:author="Auteur">
        <w:r w:rsidRPr="003E1657">
          <w:rPr>
            <w:b/>
            <w:rPrChange w:id="306" w:author="Auteur">
              <w:rPr/>
            </w:rPrChange>
          </w:rPr>
          <w:t>Installez les dépendances nécessaires :</w:t>
        </w:r>
        <w:r w:rsidRPr="00985DE1">
          <w:rPr>
            <w:noProof/>
          </w:rPr>
          <w:t xml:space="preserve"> </w:t>
        </w:r>
        <w:r w:rsidRPr="00985DE1">
          <w:rPr>
            <w:noProof/>
          </w:rPr>
          <w:drawing>
            <wp:inline distT="0" distB="0" distL="0" distR="0" wp14:anchorId="793C1DB7" wp14:editId="1D4A0378">
              <wp:extent cx="3984107" cy="8763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33412" cy="887145"/>
                      </a:xfrm>
                      <a:prstGeom prst="rect">
                        <a:avLst/>
                      </a:prstGeom>
                    </pic:spPr>
                  </pic:pic>
                </a:graphicData>
              </a:graphic>
            </wp:inline>
          </w:drawing>
        </w:r>
      </w:ins>
    </w:p>
    <w:p w14:paraId="19C593B5" w14:textId="77777777" w:rsidR="00507B96" w:rsidRDefault="00985DE1" w:rsidP="003E1657">
      <w:pPr>
        <w:pStyle w:val="paragraph"/>
        <w:numPr>
          <w:ilvl w:val="0"/>
          <w:numId w:val="18"/>
        </w:numPr>
        <w:spacing w:before="0" w:beforeAutospacing="0" w:after="160" w:afterAutospacing="0"/>
        <w:textAlignment w:val="baseline"/>
        <w:rPr>
          <w:ins w:id="307" w:author="Auteur"/>
          <w:b/>
        </w:rPr>
      </w:pPr>
      <w:ins w:id="308" w:author="Auteur">
        <w:r w:rsidRPr="003E1657">
          <w:rPr>
            <w:b/>
            <w:rPrChange w:id="309" w:author="Auteur">
              <w:rPr/>
            </w:rPrChange>
          </w:rPr>
          <w:t>Créez les répertoires nécessaires :</w:t>
        </w:r>
      </w:ins>
    </w:p>
    <w:p w14:paraId="6606553D" w14:textId="0A3E7971" w:rsidR="00985DE1" w:rsidRPr="003E1657" w:rsidRDefault="00507B96">
      <w:pPr>
        <w:pStyle w:val="paragraph"/>
        <w:spacing w:before="0" w:beforeAutospacing="0" w:after="160" w:afterAutospacing="0"/>
        <w:ind w:left="785"/>
        <w:textAlignment w:val="baseline"/>
        <w:rPr>
          <w:ins w:id="310" w:author="Auteur"/>
          <w:b/>
          <w:rPrChange w:id="311" w:author="Auteur">
            <w:rPr>
              <w:ins w:id="312" w:author="Auteur"/>
            </w:rPr>
          </w:rPrChange>
        </w:rPr>
        <w:pPrChange w:id="313" w:author="Auteur">
          <w:pPr>
            <w:pStyle w:val="paragraph"/>
            <w:numPr>
              <w:numId w:val="18"/>
            </w:numPr>
            <w:spacing w:before="0" w:beforeAutospacing="0" w:after="160" w:afterAutospacing="0"/>
            <w:ind w:left="785" w:hanging="360"/>
            <w:textAlignment w:val="baseline"/>
          </w:pPr>
        </w:pPrChange>
      </w:pPr>
      <w:ins w:id="314" w:author="Auteur">
        <w:r w:rsidRPr="00507B96">
          <w:rPr>
            <w:rStyle w:val="eop"/>
            <w:rFonts w:ascii="Aptos" w:eastAsiaTheme="majorEastAsia" w:hAnsi="Aptos"/>
          </w:rPr>
          <w:t xml:space="preserve"> </w:t>
        </w:r>
        <w:r w:rsidRPr="00507B96">
          <w:rPr>
            <w:rStyle w:val="eop"/>
            <w:rFonts w:ascii="Aptos" w:eastAsiaTheme="majorEastAsia" w:hAnsi="Aptos"/>
            <w:noProof/>
          </w:rPr>
          <w:drawing>
            <wp:inline distT="0" distB="0" distL="0" distR="0" wp14:anchorId="3DB55FC4" wp14:editId="02E1AB98">
              <wp:extent cx="2659380" cy="1386644"/>
              <wp:effectExtent l="0" t="0" r="762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8647" cy="1469688"/>
                      </a:xfrm>
                      <a:prstGeom prst="rect">
                        <a:avLst/>
                      </a:prstGeom>
                    </pic:spPr>
                  </pic:pic>
                </a:graphicData>
              </a:graphic>
            </wp:inline>
          </w:drawing>
        </w:r>
      </w:ins>
    </w:p>
    <w:p w14:paraId="6A92D729" w14:textId="0994B2E7" w:rsidR="00F4165D" w:rsidDel="00507B96" w:rsidRDefault="00507B96" w:rsidP="003E1657">
      <w:pPr>
        <w:pStyle w:val="paragraph"/>
        <w:spacing w:before="0" w:beforeAutospacing="0" w:after="160" w:afterAutospacing="0"/>
        <w:textAlignment w:val="baseline"/>
        <w:rPr>
          <w:del w:id="315" w:author="Auteur"/>
          <w:rStyle w:val="eop"/>
          <w:rFonts w:ascii="Aptos" w:eastAsiaTheme="majorEastAsia" w:hAnsi="Aptos"/>
        </w:rPr>
      </w:pPr>
      <w:ins w:id="316" w:author="Auteur">
        <w:r w:rsidRPr="00507B96">
          <w:rPr>
            <w:rStyle w:val="eop"/>
            <w:rFonts w:ascii="Aptos" w:eastAsiaTheme="majorEastAsia" w:hAnsi="Aptos"/>
          </w:rPr>
          <w:t>Créez le fichier /var/www/</w:t>
        </w:r>
        <w:proofErr w:type="spellStart"/>
        <w:r w:rsidRPr="00507B96">
          <w:rPr>
            <w:rStyle w:val="eop"/>
            <w:rFonts w:ascii="Aptos" w:eastAsiaTheme="majorEastAsia" w:hAnsi="Aptos"/>
          </w:rPr>
          <w:t>glpi</w:t>
        </w:r>
        <w:proofErr w:type="spellEnd"/>
        <w:r w:rsidRPr="00507B96">
          <w:rPr>
            <w:rStyle w:val="eop"/>
            <w:rFonts w:ascii="Aptos" w:eastAsiaTheme="majorEastAsia" w:hAnsi="Aptos"/>
          </w:rPr>
          <w:t>/</w:t>
        </w:r>
        <w:proofErr w:type="spellStart"/>
        <w:r w:rsidRPr="00507B96">
          <w:rPr>
            <w:rStyle w:val="eop"/>
            <w:rFonts w:ascii="Aptos" w:eastAsiaTheme="majorEastAsia" w:hAnsi="Aptos"/>
          </w:rPr>
          <w:t>inc</w:t>
        </w:r>
        <w:proofErr w:type="spellEnd"/>
        <w:r w:rsidRPr="00507B96">
          <w:rPr>
            <w:rStyle w:val="eop"/>
            <w:rFonts w:ascii="Aptos" w:eastAsiaTheme="majorEastAsia" w:hAnsi="Aptos"/>
          </w:rPr>
          <w:t>/</w:t>
        </w:r>
        <w:proofErr w:type="spellStart"/>
        <w:r w:rsidRPr="00507B96">
          <w:rPr>
            <w:rStyle w:val="eop"/>
            <w:rFonts w:ascii="Aptos" w:eastAsiaTheme="majorEastAsia" w:hAnsi="Aptos"/>
          </w:rPr>
          <w:t>downstream.php</w:t>
        </w:r>
        <w:proofErr w:type="spellEnd"/>
        <w:r w:rsidRPr="00507B96">
          <w:rPr>
            <w:rStyle w:val="eop"/>
            <w:rFonts w:ascii="Aptos" w:eastAsiaTheme="majorEastAsia" w:hAnsi="Aptos"/>
          </w:rPr>
          <w:t xml:space="preserve"> :</w:t>
        </w:r>
        <w:r>
          <w:rPr>
            <w:rStyle w:val="eop"/>
            <w:rFonts w:ascii="Aptos" w:eastAsiaTheme="majorEastAsia" w:hAnsi="Aptos"/>
          </w:rPr>
          <w:t xml:space="preserve">                                                                                                     </w:t>
        </w:r>
        <w:r w:rsidRPr="003E1657">
          <w:rPr>
            <w:rStyle w:val="eop"/>
            <w:rFonts w:ascii="Aptos" w:eastAsiaTheme="majorEastAsia" w:hAnsi="Aptos"/>
          </w:rPr>
          <w:t xml:space="preserve">  </w:t>
        </w:r>
        <w:del w:id="317" w:author="Auteur">
          <w:r w:rsidR="00F4165D" w:rsidDel="00985DE1">
            <w:rPr>
              <w:rFonts w:ascii="Avenir Next LT Pro" w:hAnsi="Avenir Next LT Pro" w:cs="Arial"/>
              <w:b/>
              <w:bCs/>
              <w:noProof/>
              <w:color w:val="000000"/>
            </w:rPr>
            <w:drawing>
              <wp:inline distT="0" distB="0" distL="0" distR="0" wp14:anchorId="64B1BB31" wp14:editId="5CB1E135">
                <wp:extent cx="7970520" cy="2552700"/>
                <wp:effectExtent l="0" t="0" r="0" b="0"/>
                <wp:docPr id="7" name="Image 7" descr="C:\Users\Kylian\AppData\Local\Microsoft\Windows\INetCache\Content.MSO\370EF9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ylian\AppData\Local\Microsoft\Windows\INetCache\Content.MSO\370EF944.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70520" cy="2552700"/>
                        </a:xfrm>
                        <a:prstGeom prst="rect">
                          <a:avLst/>
                        </a:prstGeom>
                        <a:noFill/>
                        <a:ln>
                          <a:noFill/>
                        </a:ln>
                      </pic:spPr>
                    </pic:pic>
                  </a:graphicData>
                </a:graphic>
              </wp:inline>
            </w:drawing>
          </w:r>
          <w:r w:rsidR="00F4165D" w:rsidRPr="003E1657" w:rsidDel="00985DE1">
            <w:rPr>
              <w:rStyle w:val="eop"/>
              <w:rFonts w:ascii="Aptos" w:eastAsiaTheme="majorEastAsia" w:hAnsi="Aptos"/>
            </w:rPr>
            <w:delText> </w:delText>
          </w:r>
        </w:del>
      </w:ins>
    </w:p>
    <w:p w14:paraId="64C68811" w14:textId="33858FFB" w:rsidR="00507B96" w:rsidRPr="003E1657" w:rsidRDefault="00507B96">
      <w:pPr>
        <w:pStyle w:val="paragraph"/>
        <w:numPr>
          <w:ilvl w:val="0"/>
          <w:numId w:val="18"/>
        </w:numPr>
        <w:spacing w:before="0" w:beforeAutospacing="0" w:after="160" w:afterAutospacing="0"/>
        <w:textAlignment w:val="baseline"/>
        <w:rPr>
          <w:ins w:id="318" w:author="Auteur"/>
          <w:rStyle w:val="eop"/>
          <w:rFonts w:ascii="Aptos" w:eastAsiaTheme="majorEastAsia" w:hAnsi="Aptos"/>
          <w:rPrChange w:id="319" w:author="Auteur">
            <w:rPr>
              <w:ins w:id="320" w:author="Auteur"/>
              <w:rStyle w:val="eop"/>
              <w:rFonts w:ascii="Aptos" w:eastAsiaTheme="majorEastAsia" w:hAnsi="Aptos" w:cstheme="minorBidi"/>
              <w:lang w:eastAsia="en-US"/>
            </w:rPr>
          </w:rPrChange>
        </w:rPr>
        <w:pPrChange w:id="321" w:author="Auteur">
          <w:pPr>
            <w:pStyle w:val="paragraph"/>
            <w:spacing w:before="0" w:beforeAutospacing="0" w:after="160" w:afterAutospacing="0"/>
            <w:textAlignment w:val="baseline"/>
          </w:pPr>
        </w:pPrChange>
      </w:pPr>
    </w:p>
    <w:p w14:paraId="617FB390" w14:textId="4CCACAB8" w:rsidR="00507B96" w:rsidRDefault="006C43AB" w:rsidP="003E1657">
      <w:pPr>
        <w:pStyle w:val="paragraph"/>
        <w:spacing w:before="0" w:beforeAutospacing="0" w:after="160" w:afterAutospacing="0"/>
        <w:textAlignment w:val="baseline"/>
        <w:rPr>
          <w:ins w:id="322" w:author="Auteur"/>
        </w:rPr>
      </w:pPr>
      <w:ins w:id="323" w:author="Auteur">
        <w:r>
          <w:t xml:space="preserve">             </w:t>
        </w:r>
        <w:r w:rsidR="00507B96" w:rsidRPr="00507B96">
          <w:rPr>
            <w:rStyle w:val="normaltextrun"/>
            <w:rFonts w:ascii="Aptos" w:eastAsiaTheme="majorEastAsia" w:hAnsi="Aptos"/>
            <w:b/>
            <w:bCs/>
            <w:noProof/>
          </w:rPr>
          <w:drawing>
            <wp:inline distT="0" distB="0" distL="0" distR="0" wp14:anchorId="76D52982" wp14:editId="2F6C4EB6">
              <wp:extent cx="2502172" cy="7315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2257" cy="743239"/>
                      </a:xfrm>
                      <a:prstGeom prst="rect">
                        <a:avLst/>
                      </a:prstGeom>
                    </pic:spPr>
                  </pic:pic>
                </a:graphicData>
              </a:graphic>
            </wp:inline>
          </w:drawing>
        </w:r>
      </w:ins>
    </w:p>
    <w:p w14:paraId="273B87AC" w14:textId="4C43DACE" w:rsidR="00507B96" w:rsidRDefault="00507B96" w:rsidP="003E1657">
      <w:pPr>
        <w:pStyle w:val="paragraph"/>
        <w:numPr>
          <w:ilvl w:val="0"/>
          <w:numId w:val="18"/>
        </w:numPr>
        <w:spacing w:before="0" w:beforeAutospacing="0" w:after="160" w:afterAutospacing="0"/>
        <w:textAlignment w:val="baseline"/>
        <w:rPr>
          <w:ins w:id="324" w:author="Auteur"/>
        </w:rPr>
      </w:pPr>
      <w:ins w:id="325" w:author="Auteur">
        <w:r w:rsidRPr="00507B96">
          <w:t>Créez le fichier /</w:t>
        </w:r>
        <w:proofErr w:type="spellStart"/>
        <w:r w:rsidRPr="00507B96">
          <w:t>etc</w:t>
        </w:r>
        <w:proofErr w:type="spellEnd"/>
        <w:r w:rsidRPr="00507B96">
          <w:t>/</w:t>
        </w:r>
        <w:proofErr w:type="spellStart"/>
        <w:r w:rsidRPr="00507B96">
          <w:t>glpi</w:t>
        </w:r>
        <w:proofErr w:type="spellEnd"/>
        <w:r w:rsidRPr="00507B96">
          <w:t>/</w:t>
        </w:r>
        <w:proofErr w:type="spellStart"/>
        <w:r w:rsidRPr="00507B96">
          <w:t>local_define.php</w:t>
        </w:r>
        <w:proofErr w:type="spellEnd"/>
        <w:r w:rsidRPr="00507B96">
          <w:t xml:space="preserve"> :</w:t>
        </w:r>
      </w:ins>
    </w:p>
    <w:p w14:paraId="622DFF94" w14:textId="47F8EF2F" w:rsidR="00507B96" w:rsidRDefault="006C43AB" w:rsidP="003E1657">
      <w:pPr>
        <w:pStyle w:val="paragraph"/>
        <w:spacing w:before="0" w:beforeAutospacing="0" w:after="160" w:afterAutospacing="0"/>
        <w:textAlignment w:val="baseline"/>
        <w:rPr>
          <w:ins w:id="326" w:author="Auteur"/>
        </w:rPr>
      </w:pPr>
      <w:ins w:id="327" w:author="Auteur">
        <w:r>
          <w:t xml:space="preserve">             </w:t>
        </w:r>
        <w:r w:rsidR="00507B96" w:rsidRPr="00507B96">
          <w:rPr>
            <w:noProof/>
          </w:rPr>
          <w:drawing>
            <wp:inline distT="0" distB="0" distL="0" distR="0" wp14:anchorId="5B01BEC5" wp14:editId="547ABFA1">
              <wp:extent cx="2804160" cy="690806"/>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4536" cy="698289"/>
                      </a:xfrm>
                      <a:prstGeom prst="rect">
                        <a:avLst/>
                      </a:prstGeom>
                    </pic:spPr>
                  </pic:pic>
                </a:graphicData>
              </a:graphic>
            </wp:inline>
          </w:drawing>
        </w:r>
      </w:ins>
    </w:p>
    <w:p w14:paraId="4F463D76" w14:textId="5C6BA8E6" w:rsidR="00507B96" w:rsidRDefault="004C5E00" w:rsidP="003E1657">
      <w:pPr>
        <w:pStyle w:val="paragraph"/>
        <w:numPr>
          <w:ilvl w:val="0"/>
          <w:numId w:val="18"/>
        </w:numPr>
        <w:spacing w:before="0" w:beforeAutospacing="0" w:after="160" w:afterAutospacing="0"/>
        <w:textAlignment w:val="baseline"/>
        <w:rPr>
          <w:ins w:id="328" w:author="Auteur"/>
        </w:rPr>
      </w:pPr>
      <w:ins w:id="329" w:author="Auteur">
        <w:r>
          <w:t>Téléchargez et installez GLPI :</w:t>
        </w:r>
      </w:ins>
    </w:p>
    <w:p w14:paraId="293B75A5" w14:textId="1E021D88" w:rsidR="004C5E00" w:rsidRDefault="004C5E00">
      <w:pPr>
        <w:pStyle w:val="paragraph"/>
        <w:spacing w:before="0" w:beforeAutospacing="0" w:after="160" w:afterAutospacing="0"/>
        <w:ind w:left="785"/>
        <w:textAlignment w:val="baseline"/>
        <w:rPr>
          <w:ins w:id="330" w:author="Auteur"/>
        </w:rPr>
        <w:pPrChange w:id="331" w:author="Auteur">
          <w:pPr>
            <w:pStyle w:val="paragraph"/>
            <w:spacing w:before="0" w:beforeAutospacing="0" w:after="160" w:afterAutospacing="0"/>
            <w:textAlignment w:val="baseline"/>
          </w:pPr>
        </w:pPrChange>
      </w:pPr>
      <w:ins w:id="332" w:author="Auteur">
        <w:r w:rsidRPr="004C5E00">
          <w:rPr>
            <w:noProof/>
          </w:rPr>
          <w:drawing>
            <wp:inline distT="0" distB="0" distL="0" distR="0" wp14:anchorId="5233AB85" wp14:editId="3724953E">
              <wp:extent cx="3390900" cy="786031"/>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7319" cy="792155"/>
                      </a:xfrm>
                      <a:prstGeom prst="rect">
                        <a:avLst/>
                      </a:prstGeom>
                    </pic:spPr>
                  </pic:pic>
                </a:graphicData>
              </a:graphic>
            </wp:inline>
          </w:drawing>
        </w:r>
      </w:ins>
    </w:p>
    <w:p w14:paraId="1E552952" w14:textId="79D3F860" w:rsidR="00F4165D" w:rsidDel="000C3241" w:rsidRDefault="000C3241" w:rsidP="003E1657">
      <w:pPr>
        <w:pStyle w:val="paragraph"/>
        <w:spacing w:before="0" w:beforeAutospacing="0" w:after="160" w:afterAutospacing="0"/>
        <w:textAlignment w:val="baseline"/>
        <w:rPr>
          <w:del w:id="333" w:author="Auteur"/>
          <w:rStyle w:val="normaltextrun"/>
          <w:rFonts w:ascii="Aptos" w:eastAsiaTheme="majorEastAsia" w:hAnsi="Aptos"/>
          <w:b/>
          <w:bCs/>
        </w:rPr>
      </w:pPr>
      <w:ins w:id="334" w:author="Auteur">
        <w:r>
          <w:rPr>
            <w:rStyle w:val="normaltextrun"/>
            <w:rFonts w:ascii="Aptos" w:eastAsiaTheme="majorEastAsia" w:hAnsi="Aptos"/>
            <w:b/>
            <w:bCs/>
          </w:rPr>
          <w:t xml:space="preserve">              </w:t>
        </w:r>
        <w:r w:rsidR="004C5E00" w:rsidRPr="004C5E00">
          <w:rPr>
            <w:rStyle w:val="normaltextrun"/>
            <w:rFonts w:ascii="Aptos" w:eastAsiaTheme="majorEastAsia" w:hAnsi="Aptos"/>
            <w:b/>
            <w:bCs/>
            <w:noProof/>
          </w:rPr>
          <w:drawing>
            <wp:inline distT="0" distB="0" distL="0" distR="0" wp14:anchorId="0E53875A" wp14:editId="2E68920F">
              <wp:extent cx="3223260" cy="1006335"/>
              <wp:effectExtent l="0" t="0" r="0"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3206" cy="1015685"/>
                      </a:xfrm>
                      <a:prstGeom prst="rect">
                        <a:avLst/>
                      </a:prstGeom>
                    </pic:spPr>
                  </pic:pic>
                </a:graphicData>
              </a:graphic>
            </wp:inline>
          </w:drawing>
        </w:r>
        <w:del w:id="335" w:author="Auteur">
          <w:r w:rsidR="00F4165D" w:rsidDel="00985DE1">
            <w:rPr>
              <w:rStyle w:val="normaltextrun"/>
              <w:rFonts w:ascii="Aptos" w:eastAsiaTheme="majorEastAsia" w:hAnsi="Aptos"/>
              <w:b/>
              <w:bCs/>
            </w:rPr>
            <w:delText>VLAN 40</w:delText>
          </w:r>
          <w:r w:rsidR="00F4165D" w:rsidDel="00985DE1">
            <w:rPr>
              <w:rStyle w:val="eop"/>
              <w:rFonts w:ascii="Aptos" w:eastAsiaTheme="majorEastAsia" w:hAnsi="Aptos"/>
            </w:rPr>
            <w:delText> </w:delText>
          </w:r>
        </w:del>
      </w:ins>
    </w:p>
    <w:p w14:paraId="53EC70A9" w14:textId="50FFB6CE" w:rsidR="000C3241" w:rsidRDefault="000C3241" w:rsidP="003E1657">
      <w:pPr>
        <w:pStyle w:val="paragraph"/>
        <w:spacing w:before="0" w:beforeAutospacing="0" w:after="160" w:afterAutospacing="0"/>
        <w:textAlignment w:val="baseline"/>
        <w:rPr>
          <w:ins w:id="336" w:author="Auteur"/>
          <w:rStyle w:val="normaltextrun"/>
          <w:rFonts w:ascii="Aptos" w:eastAsiaTheme="majorEastAsia" w:hAnsi="Aptos"/>
          <w:b/>
          <w:bCs/>
        </w:rPr>
      </w:pPr>
    </w:p>
    <w:p w14:paraId="5B111783" w14:textId="77777777" w:rsidR="000C3241" w:rsidRDefault="000C3241" w:rsidP="003E1657">
      <w:pPr>
        <w:pStyle w:val="paragraph"/>
        <w:numPr>
          <w:ilvl w:val="0"/>
          <w:numId w:val="18"/>
        </w:numPr>
        <w:spacing w:after="160"/>
        <w:textAlignment w:val="baseline"/>
        <w:rPr>
          <w:ins w:id="337" w:author="Auteur"/>
          <w:rStyle w:val="normaltextrun"/>
          <w:rFonts w:ascii="Aptos" w:eastAsiaTheme="majorEastAsia" w:hAnsi="Aptos"/>
          <w:b/>
          <w:bCs/>
        </w:rPr>
      </w:pPr>
      <w:ins w:id="338" w:author="Auteur">
        <w:r w:rsidRPr="003E1657">
          <w:rPr>
            <w:rStyle w:val="normaltextrun"/>
            <w:rFonts w:ascii="Aptos" w:eastAsiaTheme="majorEastAsia" w:hAnsi="Aptos"/>
            <w:b/>
            <w:bCs/>
          </w:rPr>
          <w:lastRenderedPageBreak/>
          <w:t xml:space="preserve">    Configurez Apache :</w:t>
        </w:r>
      </w:ins>
    </w:p>
    <w:p w14:paraId="7D14E5BB" w14:textId="40320DBE" w:rsidR="000C3241" w:rsidRDefault="000C3241" w:rsidP="003E1657">
      <w:pPr>
        <w:pStyle w:val="paragraph"/>
        <w:spacing w:after="160"/>
        <w:ind w:left="785"/>
        <w:textAlignment w:val="baseline"/>
        <w:rPr>
          <w:ins w:id="339" w:author="Auteur"/>
          <w:rStyle w:val="normaltextrun"/>
          <w:rFonts w:ascii="Aptos" w:eastAsiaTheme="majorEastAsia" w:hAnsi="Aptos"/>
          <w:b/>
          <w:bCs/>
        </w:rPr>
      </w:pPr>
      <w:ins w:id="340" w:author="Auteur">
        <w:r w:rsidRPr="003E1657">
          <w:rPr>
            <w:rStyle w:val="normaltextrun"/>
            <w:rFonts w:ascii="Aptos" w:eastAsiaTheme="majorEastAsia" w:hAnsi="Aptos"/>
            <w:b/>
            <w:bCs/>
          </w:rPr>
          <w:t>Créez le fichier /</w:t>
        </w:r>
        <w:proofErr w:type="spellStart"/>
        <w:r w:rsidRPr="003E1657">
          <w:rPr>
            <w:rStyle w:val="normaltextrun"/>
            <w:rFonts w:ascii="Aptos" w:eastAsiaTheme="majorEastAsia" w:hAnsi="Aptos"/>
            <w:b/>
            <w:bCs/>
          </w:rPr>
          <w:t>etc</w:t>
        </w:r>
        <w:proofErr w:type="spellEnd"/>
        <w:r w:rsidRPr="003E1657">
          <w:rPr>
            <w:rStyle w:val="normaltextrun"/>
            <w:rFonts w:ascii="Aptos" w:eastAsiaTheme="majorEastAsia" w:hAnsi="Aptos"/>
            <w:b/>
            <w:bCs/>
          </w:rPr>
          <w:t>/apache2/sites-</w:t>
        </w:r>
        <w:proofErr w:type="spellStart"/>
        <w:r w:rsidRPr="003E1657">
          <w:rPr>
            <w:rStyle w:val="normaltextrun"/>
            <w:rFonts w:ascii="Aptos" w:eastAsiaTheme="majorEastAsia" w:hAnsi="Aptos"/>
            <w:b/>
            <w:bCs/>
          </w:rPr>
          <w:t>available</w:t>
        </w:r>
        <w:proofErr w:type="spellEnd"/>
        <w:r w:rsidRPr="003E1657">
          <w:rPr>
            <w:rStyle w:val="normaltextrun"/>
            <w:rFonts w:ascii="Aptos" w:eastAsiaTheme="majorEastAsia" w:hAnsi="Aptos"/>
            <w:b/>
            <w:bCs/>
          </w:rPr>
          <w:t>/</w:t>
        </w:r>
        <w:proofErr w:type="spellStart"/>
        <w:r w:rsidRPr="003E1657">
          <w:rPr>
            <w:rStyle w:val="normaltextrun"/>
            <w:rFonts w:ascii="Aptos" w:eastAsiaTheme="majorEastAsia" w:hAnsi="Aptos"/>
            <w:b/>
            <w:bCs/>
          </w:rPr>
          <w:t>glpi.conf</w:t>
        </w:r>
        <w:proofErr w:type="spellEnd"/>
        <w:r w:rsidRPr="003E1657">
          <w:rPr>
            <w:rStyle w:val="normaltextrun"/>
            <w:rFonts w:ascii="Aptos" w:eastAsiaTheme="majorEastAsia" w:hAnsi="Aptos"/>
            <w:b/>
            <w:bCs/>
          </w:rPr>
          <w:t xml:space="preserve"> :</w:t>
        </w:r>
      </w:ins>
    </w:p>
    <w:p w14:paraId="5B4617ED" w14:textId="68257F53" w:rsidR="006C43AB" w:rsidRDefault="006C43AB" w:rsidP="003E1657">
      <w:pPr>
        <w:pStyle w:val="paragraph"/>
        <w:spacing w:after="160"/>
        <w:ind w:left="785"/>
        <w:textAlignment w:val="baseline"/>
        <w:rPr>
          <w:ins w:id="341" w:author="Auteur"/>
          <w:rStyle w:val="normaltextrun"/>
          <w:rFonts w:ascii="Aptos" w:eastAsiaTheme="majorEastAsia" w:hAnsi="Aptos"/>
          <w:b/>
          <w:bCs/>
        </w:rPr>
      </w:pPr>
      <w:ins w:id="342" w:author="Auteur">
        <w:r w:rsidRPr="006C43AB">
          <w:rPr>
            <w:rStyle w:val="normaltextrun"/>
            <w:rFonts w:ascii="Aptos" w:eastAsiaTheme="majorEastAsia" w:hAnsi="Aptos"/>
            <w:b/>
            <w:bCs/>
            <w:noProof/>
          </w:rPr>
          <w:drawing>
            <wp:inline distT="0" distB="0" distL="0" distR="0" wp14:anchorId="00D7F022" wp14:editId="702F7842">
              <wp:extent cx="4000500" cy="1722361"/>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08956" cy="1726002"/>
                      </a:xfrm>
                      <a:prstGeom prst="rect">
                        <a:avLst/>
                      </a:prstGeom>
                    </pic:spPr>
                  </pic:pic>
                </a:graphicData>
              </a:graphic>
            </wp:inline>
          </w:drawing>
        </w:r>
      </w:ins>
    </w:p>
    <w:p w14:paraId="01927D08" w14:textId="4FDC771F" w:rsidR="006C43AB" w:rsidRPr="003E1657" w:rsidRDefault="006C43AB" w:rsidP="003E1657">
      <w:pPr>
        <w:pStyle w:val="paragraph"/>
        <w:numPr>
          <w:ilvl w:val="0"/>
          <w:numId w:val="18"/>
        </w:numPr>
        <w:spacing w:after="160"/>
        <w:textAlignment w:val="baseline"/>
        <w:rPr>
          <w:ins w:id="343" w:author="Auteur"/>
          <w:rFonts w:ascii="Aptos" w:eastAsiaTheme="majorEastAsia" w:hAnsi="Aptos"/>
          <w:b/>
          <w:bCs/>
          <w:rPrChange w:id="344" w:author="Auteur">
            <w:rPr>
              <w:ins w:id="345" w:author="Auteur"/>
            </w:rPr>
          </w:rPrChange>
        </w:rPr>
      </w:pPr>
      <w:ins w:id="346" w:author="Auteur">
        <w:r>
          <w:t xml:space="preserve">Activez le site et redémarrez Apache : </w:t>
        </w:r>
      </w:ins>
    </w:p>
    <w:p w14:paraId="57D2CDF5" w14:textId="1402BB1A" w:rsidR="006C43AB" w:rsidRDefault="006C43AB" w:rsidP="003E1657">
      <w:pPr>
        <w:pStyle w:val="paragraph"/>
        <w:spacing w:after="160"/>
        <w:textAlignment w:val="baseline"/>
        <w:rPr>
          <w:ins w:id="347" w:author="Auteur"/>
          <w:rStyle w:val="normaltextrun"/>
          <w:rFonts w:ascii="Aptos" w:eastAsiaTheme="majorEastAsia" w:hAnsi="Aptos"/>
          <w:b/>
          <w:bCs/>
        </w:rPr>
      </w:pPr>
      <w:ins w:id="348" w:author="Auteur">
        <w:r>
          <w:rPr>
            <w:rStyle w:val="normaltextrun"/>
            <w:rFonts w:ascii="Aptos" w:eastAsiaTheme="majorEastAsia" w:hAnsi="Aptos"/>
            <w:b/>
            <w:bCs/>
          </w:rPr>
          <w:t xml:space="preserve">               </w:t>
        </w:r>
        <w:r w:rsidRPr="006C43AB">
          <w:rPr>
            <w:rStyle w:val="normaltextrun"/>
            <w:rFonts w:ascii="Aptos" w:eastAsiaTheme="majorEastAsia" w:hAnsi="Aptos"/>
            <w:b/>
            <w:bCs/>
            <w:noProof/>
          </w:rPr>
          <w:drawing>
            <wp:inline distT="0" distB="0" distL="0" distR="0" wp14:anchorId="07D15EF2" wp14:editId="0634214A">
              <wp:extent cx="4595258" cy="647756"/>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5258" cy="647756"/>
                      </a:xfrm>
                      <a:prstGeom prst="rect">
                        <a:avLst/>
                      </a:prstGeom>
                    </pic:spPr>
                  </pic:pic>
                </a:graphicData>
              </a:graphic>
            </wp:inline>
          </w:drawing>
        </w:r>
      </w:ins>
    </w:p>
    <w:p w14:paraId="703C011D" w14:textId="15019930" w:rsidR="006C43AB" w:rsidRDefault="006C43AB" w:rsidP="003E1657">
      <w:pPr>
        <w:pStyle w:val="paragraph"/>
        <w:spacing w:after="160"/>
        <w:textAlignment w:val="baseline"/>
        <w:rPr>
          <w:ins w:id="349" w:author="Auteur"/>
          <w:rStyle w:val="normaltextrun"/>
          <w:rFonts w:ascii="Aptos" w:eastAsiaTheme="majorEastAsia" w:hAnsi="Aptos"/>
          <w:b/>
          <w:bCs/>
        </w:rPr>
      </w:pPr>
      <w:ins w:id="350" w:author="Auteur">
        <w:r>
          <w:rPr>
            <w:rStyle w:val="normaltextrun"/>
            <w:rFonts w:ascii="Aptos" w:eastAsiaTheme="majorEastAsia" w:hAnsi="Aptos"/>
            <w:b/>
            <w:bCs/>
          </w:rPr>
          <w:t>Puis vous allez sur un navigateur et vous mettez dans la barre de recherche http//</w:t>
        </w:r>
        <w:proofErr w:type="gramStart"/>
        <w:r>
          <w:rPr>
            <w:rStyle w:val="normaltextrun"/>
            <w:rFonts w:ascii="Aptos" w:eastAsiaTheme="majorEastAsia" w:hAnsi="Aptos"/>
            <w:b/>
            <w:bCs/>
          </w:rPr>
          <w:t> :</w:t>
        </w:r>
        <w:proofErr w:type="spellStart"/>
        <w:r>
          <w:rPr>
            <w:rStyle w:val="normaltextrun"/>
            <w:rFonts w:ascii="Aptos" w:eastAsiaTheme="majorEastAsia" w:hAnsi="Aptos"/>
            <w:b/>
            <w:bCs/>
          </w:rPr>
          <w:t>votreip</w:t>
        </w:r>
        <w:proofErr w:type="spellEnd"/>
        <w:proofErr w:type="gramEnd"/>
        <w:r>
          <w:rPr>
            <w:rStyle w:val="normaltextrun"/>
            <w:rFonts w:ascii="Aptos" w:eastAsiaTheme="majorEastAsia" w:hAnsi="Aptos"/>
            <w:b/>
            <w:bCs/>
          </w:rPr>
          <w:t>/</w:t>
        </w:r>
        <w:proofErr w:type="spellStart"/>
        <w:r>
          <w:rPr>
            <w:rStyle w:val="normaltextrun"/>
            <w:rFonts w:ascii="Aptos" w:eastAsiaTheme="majorEastAsia" w:hAnsi="Aptos"/>
            <w:b/>
            <w:bCs/>
          </w:rPr>
          <w:t>glpi</w:t>
        </w:r>
        <w:proofErr w:type="spellEnd"/>
      </w:ins>
    </w:p>
    <w:p w14:paraId="795E7D82" w14:textId="03B02675" w:rsidR="006C43AB" w:rsidRDefault="006C43AB" w:rsidP="003E1657">
      <w:pPr>
        <w:pStyle w:val="paragraph"/>
        <w:spacing w:after="160"/>
        <w:textAlignment w:val="baseline"/>
        <w:rPr>
          <w:ins w:id="351" w:author="Auteur"/>
          <w:rStyle w:val="normaltextrun"/>
          <w:rFonts w:ascii="Aptos" w:eastAsiaTheme="majorEastAsia" w:hAnsi="Aptos"/>
          <w:b/>
          <w:bCs/>
        </w:rPr>
      </w:pPr>
      <w:ins w:id="352" w:author="Auteur">
        <w:r>
          <w:rPr>
            <w:rStyle w:val="normaltextrun"/>
            <w:rFonts w:ascii="Aptos" w:eastAsiaTheme="majorEastAsia" w:hAnsi="Aptos"/>
            <w:b/>
            <w:bCs/>
          </w:rPr>
          <w:t xml:space="preserve">                </w:t>
        </w:r>
        <w:r w:rsidRPr="006C43AB">
          <w:rPr>
            <w:rStyle w:val="normaltextrun"/>
            <w:rFonts w:ascii="Aptos" w:eastAsiaTheme="majorEastAsia" w:hAnsi="Aptos"/>
            <w:b/>
            <w:bCs/>
            <w:noProof/>
          </w:rPr>
          <w:drawing>
            <wp:inline distT="0" distB="0" distL="0" distR="0" wp14:anchorId="39445710" wp14:editId="0DCCE67E">
              <wp:extent cx="1638442" cy="327688"/>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38442" cy="327688"/>
                      </a:xfrm>
                      <a:prstGeom prst="rect">
                        <a:avLst/>
                      </a:prstGeom>
                    </pic:spPr>
                  </pic:pic>
                </a:graphicData>
              </a:graphic>
            </wp:inline>
          </w:drawing>
        </w:r>
      </w:ins>
    </w:p>
    <w:p w14:paraId="5E27DFB8" w14:textId="2027CF42" w:rsidR="006C43AB" w:rsidRPr="003E1657" w:rsidRDefault="006C43AB">
      <w:pPr>
        <w:pStyle w:val="paragraph"/>
        <w:spacing w:after="160"/>
        <w:textAlignment w:val="baseline"/>
        <w:rPr>
          <w:ins w:id="353" w:author="Auteur"/>
          <w:rStyle w:val="normaltextrun"/>
          <w:rFonts w:ascii="Aptos" w:eastAsiaTheme="majorEastAsia" w:hAnsi="Aptos"/>
          <w:b/>
          <w:bCs/>
        </w:rPr>
        <w:pPrChange w:id="354" w:author="Auteur">
          <w:pPr>
            <w:pStyle w:val="paragraph"/>
            <w:spacing w:before="0" w:beforeAutospacing="0" w:after="160" w:afterAutospacing="0"/>
            <w:textAlignment w:val="baseline"/>
          </w:pPr>
        </w:pPrChange>
      </w:pPr>
      <w:ins w:id="355" w:author="Auteur">
        <w:r>
          <w:rPr>
            <w:rStyle w:val="normaltextrun"/>
            <w:rFonts w:ascii="Aptos" w:eastAsiaTheme="majorEastAsia" w:hAnsi="Aptos"/>
            <w:b/>
            <w:bCs/>
          </w:rPr>
          <w:t xml:space="preserve">Ensuite vous devez voir apparaitre un page d’installation </w:t>
        </w:r>
      </w:ins>
    </w:p>
    <w:p w14:paraId="441EF812" w14:textId="2F19A611" w:rsidR="00F4165D" w:rsidRDefault="00F4165D">
      <w:pPr>
        <w:pStyle w:val="paragraph"/>
        <w:spacing w:before="0" w:beforeAutospacing="0" w:after="160" w:afterAutospacing="0"/>
        <w:textAlignment w:val="baseline"/>
        <w:rPr>
          <w:ins w:id="356" w:author="Auteur"/>
        </w:rPr>
      </w:pPr>
      <w:ins w:id="357" w:author="Auteur">
        <w:del w:id="358" w:author="Auteur">
          <w:r w:rsidDel="00985DE1">
            <w:rPr>
              <w:rFonts w:ascii="Avenir Next LT Pro" w:eastAsiaTheme="minorHAnsi" w:hAnsi="Avenir Next LT Pro" w:cs="Arial"/>
              <w:b/>
              <w:bCs/>
              <w:noProof/>
              <w:color w:val="000000"/>
              <w:lang w:eastAsia="en-US"/>
            </w:rPr>
            <w:drawing>
              <wp:inline distT="0" distB="0" distL="0" distR="0" wp14:anchorId="116720A5" wp14:editId="06049EAA">
                <wp:extent cx="7818120" cy="2369820"/>
                <wp:effectExtent l="0" t="0" r="0" b="0"/>
                <wp:docPr id="6" name="Image 6" descr="C:\Users\Kylian\AppData\Local\Microsoft\Windows\INetCache\Content.MSO\5D7063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ylian\AppData\Local\Microsoft\Windows\INetCache\Content.MSO\5D7063F2.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18120" cy="2369820"/>
                        </a:xfrm>
                        <a:prstGeom prst="rect">
                          <a:avLst/>
                        </a:prstGeom>
                        <a:noFill/>
                        <a:ln>
                          <a:noFill/>
                        </a:ln>
                      </pic:spPr>
                    </pic:pic>
                  </a:graphicData>
                </a:graphic>
              </wp:inline>
            </w:drawing>
          </w:r>
          <w:r w:rsidDel="00985DE1">
            <w:rPr>
              <w:rStyle w:val="eop"/>
              <w:rFonts w:ascii="Aptos" w:eastAsiaTheme="majorEastAsia" w:hAnsi="Aptos"/>
            </w:rPr>
            <w:delText> </w:delText>
          </w:r>
        </w:del>
      </w:ins>
    </w:p>
    <w:p w14:paraId="49727C8A" w14:textId="117E3209" w:rsidR="006D242F" w:rsidDel="004C5E00" w:rsidRDefault="006D242F" w:rsidP="006D242F">
      <w:pPr>
        <w:pStyle w:val="Default"/>
        <w:rPr>
          <w:del w:id="359" w:author="Auteur"/>
          <w:rFonts w:ascii="Avenir Next LT Pro" w:hAnsi="Avenir Next LT Pro"/>
          <w:b/>
          <w:bCs/>
        </w:rPr>
      </w:pPr>
      <w:del w:id="360" w:author="Auteur">
        <w:r w:rsidRPr="00863BB4" w:rsidDel="00F4165D">
          <w:rPr>
            <w:rFonts w:ascii="Avenir Next LT Pro" w:hAnsi="Avenir Next LT Pro"/>
            <w:b/>
            <w:bCs/>
          </w:rPr>
          <w:delText>1</w:delText>
        </w:r>
        <w:r w:rsidRPr="00863BB4" w:rsidDel="00F4165D">
          <w:rPr>
            <w:rFonts w:ascii="Avenir Next LT Pro" w:hAnsi="Avenir Next LT Pro"/>
          </w:rPr>
          <w:delText>. Proposer une arborescence de dossiers répondant aux besoins de l’établissement.</w:delText>
        </w:r>
      </w:del>
    </w:p>
    <w:p w14:paraId="31524AD4" w14:textId="77777777" w:rsidR="004C5E00" w:rsidRPr="00863BB4" w:rsidRDefault="004C5E00" w:rsidP="006D242F">
      <w:pPr>
        <w:pStyle w:val="Default"/>
        <w:spacing w:after="53"/>
        <w:rPr>
          <w:ins w:id="361" w:author="Auteur"/>
          <w:rFonts w:ascii="Avenir Next LT Pro" w:hAnsi="Avenir Next LT Pro"/>
        </w:rPr>
      </w:pPr>
    </w:p>
    <w:p w14:paraId="270B54EB" w14:textId="3ED0599A" w:rsidR="00197E58" w:rsidRPr="00863BB4" w:rsidDel="00F4165D" w:rsidRDefault="00197E58" w:rsidP="006D242F">
      <w:pPr>
        <w:pStyle w:val="Default"/>
        <w:spacing w:after="53"/>
        <w:rPr>
          <w:del w:id="362" w:author="Auteur"/>
          <w:rFonts w:ascii="Avenir Next LT Pro" w:hAnsi="Avenir Next LT Pro"/>
        </w:rPr>
      </w:pPr>
    </w:p>
    <w:p w14:paraId="4820A402" w14:textId="38B53579" w:rsidR="006D242F" w:rsidRPr="00863BB4" w:rsidDel="00F4165D" w:rsidRDefault="006D242F" w:rsidP="006D242F">
      <w:pPr>
        <w:pStyle w:val="Default"/>
        <w:spacing w:after="53"/>
        <w:rPr>
          <w:del w:id="363" w:author="Auteur"/>
          <w:rFonts w:ascii="Avenir Next LT Pro" w:hAnsi="Avenir Next LT Pro"/>
        </w:rPr>
      </w:pPr>
      <w:del w:id="364" w:author="Auteur">
        <w:r w:rsidRPr="00863BB4" w:rsidDel="00F4165D">
          <w:rPr>
            <w:rFonts w:ascii="Avenir Next LT Pro" w:hAnsi="Avenir Next LT Pro"/>
            <w:b/>
            <w:bCs/>
          </w:rPr>
          <w:delText>2</w:delText>
        </w:r>
        <w:r w:rsidRPr="00863BB4" w:rsidDel="00F4165D">
          <w:rPr>
            <w:rFonts w:ascii="Avenir Next LT Pro" w:hAnsi="Avenir Next LT Pro"/>
          </w:rPr>
          <w:delText>. Proposer des groupes d’utilisateurs avec 2 comptes par groupe répondant au besoin.</w:delText>
        </w:r>
      </w:del>
    </w:p>
    <w:p w14:paraId="7E5E3439" w14:textId="1AD131EF" w:rsidR="00197E58" w:rsidRPr="00863BB4" w:rsidDel="00F4165D" w:rsidRDefault="00197E58" w:rsidP="006D242F">
      <w:pPr>
        <w:pStyle w:val="Default"/>
        <w:spacing w:after="53"/>
        <w:rPr>
          <w:del w:id="365" w:author="Auteur"/>
          <w:rFonts w:ascii="Avenir Next LT Pro" w:hAnsi="Avenir Next LT Pro"/>
        </w:rPr>
      </w:pPr>
    </w:p>
    <w:p w14:paraId="2740AD74" w14:textId="3235749E" w:rsidR="006D242F" w:rsidRPr="00863BB4" w:rsidDel="00F4165D" w:rsidRDefault="006D242F" w:rsidP="006D242F">
      <w:pPr>
        <w:pStyle w:val="Default"/>
        <w:spacing w:after="53"/>
        <w:rPr>
          <w:del w:id="366" w:author="Auteur"/>
          <w:rFonts w:ascii="Avenir Next LT Pro" w:hAnsi="Avenir Next LT Pro"/>
        </w:rPr>
      </w:pPr>
      <w:del w:id="367" w:author="Auteur">
        <w:r w:rsidRPr="00863BB4" w:rsidDel="00F4165D">
          <w:rPr>
            <w:rFonts w:ascii="Avenir Next LT Pro" w:hAnsi="Avenir Next LT Pro"/>
            <w:b/>
            <w:bCs/>
          </w:rPr>
          <w:delText>3</w:delText>
        </w:r>
        <w:r w:rsidRPr="00863BB4" w:rsidDel="00F4165D">
          <w:rPr>
            <w:rFonts w:ascii="Avenir Next LT Pro" w:hAnsi="Avenir Next LT Pro"/>
          </w:rPr>
          <w:delText xml:space="preserve">. Mettre en </w:delText>
        </w:r>
        <w:r w:rsidR="00197E58" w:rsidRPr="00863BB4" w:rsidDel="00F4165D">
          <w:rPr>
            <w:rFonts w:ascii="Avenir Next LT Pro" w:hAnsi="Avenir Next LT Pro"/>
          </w:rPr>
          <w:delText>œuvre</w:delText>
        </w:r>
        <w:r w:rsidRPr="00863BB4" w:rsidDel="00F4165D">
          <w:rPr>
            <w:rFonts w:ascii="Avenir Next LT Pro" w:hAnsi="Avenir Next LT Pro"/>
          </w:rPr>
          <w:delText xml:space="preserve"> la sécurité au niveau du système de fichiers (Onglet </w:delText>
        </w:r>
        <w:r w:rsidR="00197E58" w:rsidRPr="00863BB4" w:rsidDel="00F4165D">
          <w:rPr>
            <w:rFonts w:ascii="Avenir Next LT Pro" w:hAnsi="Avenir Next LT Pro"/>
          </w:rPr>
          <w:delText>Sécurité</w:delText>
        </w:r>
        <w:r w:rsidRPr="00863BB4" w:rsidDel="00F4165D">
          <w:rPr>
            <w:rFonts w:ascii="Avenir Next LT Pro" w:hAnsi="Avenir Next LT Pro"/>
          </w:rPr>
          <w:delText>) et au</w:delText>
        </w:r>
        <w:r w:rsidR="00DC1989" w:rsidDel="00F4165D">
          <w:rPr>
            <w:rFonts w:ascii="Avenir Next LT Pro" w:hAnsi="Avenir Next LT Pro"/>
          </w:rPr>
          <w:delText xml:space="preserve"> niveau</w:delText>
        </w:r>
        <w:r w:rsidRPr="00863BB4" w:rsidDel="00F4165D">
          <w:rPr>
            <w:rFonts w:ascii="Avenir Next LT Pro" w:hAnsi="Avenir Next LT Pro"/>
          </w:rPr>
          <w:delText xml:space="preserve"> de l’onglet Partage</w:delText>
        </w:r>
        <w:r w:rsidR="00197E58" w:rsidRPr="00863BB4" w:rsidDel="00F4165D">
          <w:rPr>
            <w:rFonts w:ascii="Avenir Next LT Pro" w:hAnsi="Avenir Next LT Pro"/>
          </w:rPr>
          <w:delText>.</w:delText>
        </w:r>
      </w:del>
    </w:p>
    <w:p w14:paraId="538D9ACA" w14:textId="47C7B1D5" w:rsidR="00197E58" w:rsidRPr="00863BB4" w:rsidDel="00F4165D" w:rsidRDefault="00197E58" w:rsidP="006D242F">
      <w:pPr>
        <w:pStyle w:val="Default"/>
        <w:spacing w:after="53"/>
        <w:rPr>
          <w:del w:id="368" w:author="Auteur"/>
          <w:rFonts w:ascii="Avenir Next LT Pro" w:hAnsi="Avenir Next LT Pro"/>
        </w:rPr>
      </w:pPr>
    </w:p>
    <w:p w14:paraId="774B14FA" w14:textId="15A6AEF9" w:rsidR="006D242F" w:rsidRPr="00863BB4" w:rsidDel="00F4165D" w:rsidRDefault="006D242F" w:rsidP="006D242F">
      <w:pPr>
        <w:pStyle w:val="Default"/>
        <w:spacing w:after="53"/>
        <w:rPr>
          <w:del w:id="369" w:author="Auteur"/>
          <w:rFonts w:ascii="Avenir Next LT Pro" w:hAnsi="Avenir Next LT Pro"/>
        </w:rPr>
      </w:pPr>
      <w:del w:id="370" w:author="Auteur">
        <w:r w:rsidRPr="00863BB4" w:rsidDel="00F4165D">
          <w:rPr>
            <w:rFonts w:ascii="Avenir Next LT Pro" w:hAnsi="Avenir Next LT Pro"/>
            <w:b/>
            <w:bCs/>
          </w:rPr>
          <w:delText>4</w:delText>
        </w:r>
        <w:r w:rsidRPr="00863BB4" w:rsidDel="00F4165D">
          <w:rPr>
            <w:rFonts w:ascii="Avenir Next LT Pro" w:hAnsi="Avenir Next LT Pro"/>
          </w:rPr>
          <w:delText>. Mettre en place une méthode de montage automatique des lecteurs réseaux</w:delText>
        </w:r>
        <w:r w:rsidR="00197E58" w:rsidRPr="00863BB4" w:rsidDel="00F4165D">
          <w:rPr>
            <w:rFonts w:ascii="Avenir Next LT Pro" w:hAnsi="Avenir Next LT Pro"/>
          </w:rPr>
          <w:delText>.</w:delText>
        </w:r>
      </w:del>
    </w:p>
    <w:p w14:paraId="39345F5B" w14:textId="3693483F" w:rsidR="00197E58" w:rsidRPr="00863BB4" w:rsidDel="00F4165D" w:rsidRDefault="00197E58" w:rsidP="006D242F">
      <w:pPr>
        <w:pStyle w:val="Default"/>
        <w:spacing w:after="53"/>
        <w:rPr>
          <w:del w:id="371" w:author="Auteur"/>
          <w:rFonts w:ascii="Avenir Next LT Pro" w:hAnsi="Avenir Next LT Pro"/>
        </w:rPr>
      </w:pPr>
    </w:p>
    <w:p w14:paraId="1670B2DC" w14:textId="7A36734B" w:rsidR="006D242F" w:rsidDel="00F4165D" w:rsidRDefault="006D242F" w:rsidP="006D242F">
      <w:pPr>
        <w:pStyle w:val="Default"/>
        <w:rPr>
          <w:del w:id="372" w:author="Auteur"/>
          <w:rFonts w:ascii="Avenir Next LT Pro" w:hAnsi="Avenir Next LT Pro"/>
        </w:rPr>
      </w:pPr>
      <w:del w:id="373" w:author="Auteur">
        <w:r w:rsidRPr="00863BB4" w:rsidDel="00F4165D">
          <w:rPr>
            <w:rFonts w:ascii="Avenir Next LT Pro" w:hAnsi="Avenir Next LT Pro"/>
            <w:b/>
            <w:bCs/>
          </w:rPr>
          <w:delText>5</w:delText>
        </w:r>
        <w:r w:rsidRPr="00863BB4" w:rsidDel="00F4165D">
          <w:rPr>
            <w:rFonts w:ascii="Avenir Next LT Pro" w:hAnsi="Avenir Next LT Pro"/>
          </w:rPr>
          <w:delText xml:space="preserve">. Montrer avec des tests significatifs, que les contraintes de sécurité du cahier des charges sont respectées. </w:delText>
        </w:r>
      </w:del>
    </w:p>
    <w:p w14:paraId="5AB59112" w14:textId="77777777" w:rsidR="00571ADA" w:rsidRPr="00863BB4" w:rsidRDefault="00571ADA" w:rsidP="006D242F">
      <w:pPr>
        <w:pStyle w:val="Default"/>
        <w:rPr>
          <w:rFonts w:ascii="Avenir Next LT Pro" w:hAnsi="Avenir Next LT Pro"/>
        </w:rPr>
      </w:pPr>
    </w:p>
    <w:p w14:paraId="194C606F" w14:textId="30F695C2" w:rsidR="00863BB4" w:rsidRDefault="00571ADA" w:rsidP="00D65C67">
      <w:pPr>
        <w:rPr>
          <w:rFonts w:ascii="Avenir Next LT Pro" w:hAnsi="Avenir Next LT Pro"/>
          <w:b/>
          <w:bCs/>
          <w:noProof/>
          <w:sz w:val="32"/>
          <w:szCs w:val="32"/>
        </w:rPr>
      </w:pPr>
      <w:r>
        <w:rPr>
          <w:rFonts w:ascii="Avenir Next LT Pro" w:hAnsi="Avenir Next LT Pro"/>
          <w:b/>
          <w:bCs/>
          <w:noProof/>
          <w:sz w:val="32"/>
          <w:szCs w:val="32"/>
        </w:rPr>
        <mc:AlternateContent>
          <mc:Choice Requires="wps">
            <w:drawing>
              <wp:inline distT="0" distB="0" distL="0" distR="0" wp14:anchorId="44DFF738" wp14:editId="5F1BFAAE">
                <wp:extent cx="6664960" cy="428625"/>
                <wp:effectExtent l="38100" t="38100" r="40640" b="43180"/>
                <wp:docPr id="1272652353" name="Zone de texte 5"/>
                <wp:cNvGraphicFramePr/>
                <a:graphic xmlns:a="http://schemas.openxmlformats.org/drawingml/2006/main">
                  <a:graphicData uri="http://schemas.microsoft.com/office/word/2010/wordprocessingShape">
                    <wps:wsp>
                      <wps:cNvSpPr txBox="1"/>
                      <wps:spPr>
                        <a:xfrm>
                          <a:off x="0" y="0"/>
                          <a:ext cx="6664960" cy="428625"/>
                        </a:xfrm>
                        <a:prstGeom prst="rect">
                          <a:avLst/>
                        </a:prstGeom>
                        <a:solidFill>
                          <a:schemeClr val="accent1">
                            <a:lumMod val="75000"/>
                            <a:alpha val="1000"/>
                          </a:schemeClr>
                        </a:solidFill>
                        <a:ln w="19050" cap="flat">
                          <a:noFill/>
                          <a:prstDash val="solid"/>
                          <a:miter lim="400000"/>
                        </a:ln>
                        <a:effectLst>
                          <a:outerShdw blurRad="50800" dist="38100" dir="18900000" algn="bl" rotWithShape="0">
                            <a:prstClr val="black">
                              <a:alpha val="40000"/>
                            </a:prstClr>
                          </a:outerShdw>
                        </a:effectLst>
                        <a:sp3d/>
                      </wps:spPr>
                      <wps:style>
                        <a:lnRef idx="0">
                          <a:scrgbClr r="0" g="0" b="0"/>
                        </a:lnRef>
                        <a:fillRef idx="0">
                          <a:scrgbClr r="0" g="0" b="0"/>
                        </a:fillRef>
                        <a:effectRef idx="0">
                          <a:scrgbClr r="0" g="0" b="0"/>
                        </a:effectRef>
                        <a:fontRef idx="none"/>
                      </wps:style>
                      <wps:txbx>
                        <w:txbxContent>
                          <w:p w14:paraId="32A4FC7F" w14:textId="043A8313" w:rsidR="00A16712" w:rsidRPr="00ED0F95" w:rsidRDefault="00A16712" w:rsidP="00571ADA">
                            <w:pPr>
                              <w:shd w:val="clear" w:color="auto" w:fill="363535" w:themeFill="background2" w:themeFillShade="40"/>
                              <w:jc w:val="cente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del w:id="374" w:author="Auteur">
                              <w:r w:rsidDel="00F4165D">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Cahier des charges</w:delText>
                              </w:r>
                            </w:del>
                            <w:ins w:id="375" w:author="Auteur">
                              <w:del w:id="376" w:author="Auteur">
                                <w:r w:rsidDel="006C43AB">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QUESTION 2</w:delText>
                                </w:r>
                              </w:del>
                              <w:r w:rsidR="006C43AB">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 xml:space="preserve">Création d’utilisateurs </w:t>
                              </w:r>
                            </w:ins>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a:scene3d>
                          <a:camera prst="orthographicFront"/>
                          <a:lightRig rig="threePt" dir="t"/>
                        </a:scene3d>
                        <a:sp3d>
                          <a:bevelB w="311150" h="38100" prst="relaxedInset"/>
                        </a:sp3d>
                      </wps:bodyPr>
                    </wps:wsp>
                  </a:graphicData>
                </a:graphic>
              </wp:inline>
            </w:drawing>
          </mc:Choice>
          <mc:Fallback>
            <w:pict>
              <v:shape w14:anchorId="44DFF738" id="_x0000_s1027" type="#_x0000_t202" style="width:524.8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" fillcolor="#0d294e [2404]" stroked="f" strokeweight="1.5pt">
                <v:fill opacity="771f"/>
                <v:stroke miterlimit="4"/>
                <v:shadow on="t" color="black" opacity="26214f" origin="-.5,.5" offset=".74836mm,-.74836mm"/>
                <v:textbox style="mso-fit-shape-to-text:t" inset="4pt,4pt,4pt,4pt">
                  <w:txbxContent>
                    <w:p w14:paraId="32A4FC7F" w14:textId="043A8313" w:rsidR="00A16712" w:rsidRPr="00ED0F95" w:rsidRDefault="00A16712" w:rsidP="00571ADA">
                      <w:pPr>
                        <w:shd w:val="clear" w:color="auto" w:fill="363535" w:themeFill="background2" w:themeFillShade="40"/>
                        <w:jc w:val="cente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del w:id="377" w:author="Auteur">
                        <w:r w:rsidDel="00F4165D">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Cahier des charges</w:delText>
                        </w:r>
                      </w:del>
                      <w:ins w:id="378" w:author="Auteur">
                        <w:del w:id="379" w:author="Auteur">
                          <w:r w:rsidDel="006C43AB">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QUESTION 2</w:delText>
                          </w:r>
                        </w:del>
                        <w:r w:rsidR="006C43AB">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 xml:space="preserve">Création d’utilisateurs </w:t>
                        </w:r>
                      </w:ins>
                    </w:p>
                  </w:txbxContent>
                </v:textbox>
                <w10:anchorlock/>
              </v:shape>
            </w:pict>
          </mc:Fallback>
        </mc:AlternateContent>
      </w:r>
    </w:p>
    <w:p w14:paraId="66B8A5DE" w14:textId="5F118BD7" w:rsidR="00FD7E2B" w:rsidRDefault="003E3F82" w:rsidP="003E1657">
      <w:pPr>
        <w:pStyle w:val="Default"/>
        <w:numPr>
          <w:ilvl w:val="0"/>
          <w:numId w:val="19"/>
        </w:numPr>
        <w:rPr>
          <w:ins w:id="380" w:author="Auteur"/>
        </w:rPr>
      </w:pPr>
      <w:ins w:id="381" w:author="Auteur">
        <w:r>
          <w:t>Quand vous êtes sur cette page d’accueil</w:t>
        </w:r>
      </w:ins>
    </w:p>
    <w:p w14:paraId="3F2EAC12" w14:textId="5D95887F" w:rsidR="003E3F82" w:rsidRDefault="003E3F82" w:rsidP="003E1657">
      <w:pPr>
        <w:pStyle w:val="Default"/>
        <w:rPr>
          <w:ins w:id="382" w:author="Auteur"/>
        </w:rPr>
      </w:pPr>
      <w:ins w:id="383" w:author="Auteur">
        <w:r w:rsidRPr="003E3F82">
          <w:rPr>
            <w:noProof/>
          </w:rPr>
          <w:drawing>
            <wp:inline distT="0" distB="0" distL="0" distR="0" wp14:anchorId="527A830E" wp14:editId="5930ED3D">
              <wp:extent cx="6515100" cy="2225040"/>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38381" cy="2232991"/>
                      </a:xfrm>
                      <a:prstGeom prst="rect">
                        <a:avLst/>
                      </a:prstGeom>
                    </pic:spPr>
                  </pic:pic>
                </a:graphicData>
              </a:graphic>
            </wp:inline>
          </w:drawing>
        </w:r>
      </w:ins>
    </w:p>
    <w:p w14:paraId="4CA26660" w14:textId="12EC7E04" w:rsidR="003E3F82" w:rsidRDefault="003E3F82" w:rsidP="003E1657">
      <w:pPr>
        <w:pStyle w:val="Default"/>
        <w:rPr>
          <w:ins w:id="384" w:author="Auteur"/>
        </w:rPr>
      </w:pPr>
      <w:ins w:id="385" w:author="Auteur">
        <w:r>
          <w:t xml:space="preserve">Vous devez vous connecter en super-root, souvent c’est id : </w:t>
        </w:r>
        <w:proofErr w:type="spellStart"/>
        <w:r>
          <w:t>glpi</w:t>
        </w:r>
        <w:proofErr w:type="spellEnd"/>
        <w:r>
          <w:t xml:space="preserve"> et </w:t>
        </w:r>
        <w:proofErr w:type="spellStart"/>
        <w:r>
          <w:t>mdp</w:t>
        </w:r>
        <w:proofErr w:type="spellEnd"/>
        <w:r>
          <w:t xml:space="preserve"> : </w:t>
        </w:r>
        <w:proofErr w:type="spellStart"/>
        <w:r>
          <w:t>glpi</w:t>
        </w:r>
        <w:proofErr w:type="spellEnd"/>
        <w:r>
          <w:t xml:space="preserve"> </w:t>
        </w:r>
      </w:ins>
    </w:p>
    <w:p w14:paraId="15AB07D8" w14:textId="5D589946" w:rsidR="003E3F82" w:rsidRDefault="003E3F82" w:rsidP="003E1657">
      <w:pPr>
        <w:pStyle w:val="Default"/>
        <w:rPr>
          <w:ins w:id="386" w:author="Auteur"/>
        </w:rPr>
      </w:pPr>
    </w:p>
    <w:p w14:paraId="2AFCE7ED" w14:textId="435A2C3D" w:rsidR="003E3F82" w:rsidRDefault="003E3F82" w:rsidP="003E1657">
      <w:pPr>
        <w:pStyle w:val="Default"/>
        <w:rPr>
          <w:ins w:id="387" w:author="Auteur"/>
        </w:rPr>
      </w:pPr>
    </w:p>
    <w:p w14:paraId="75600263" w14:textId="4C3075D7" w:rsidR="003E3F82" w:rsidRDefault="003E3F82">
      <w:pPr>
        <w:pStyle w:val="Default"/>
        <w:numPr>
          <w:ilvl w:val="0"/>
          <w:numId w:val="19"/>
        </w:numPr>
        <w:pPrChange w:id="388" w:author="Auteur">
          <w:pPr>
            <w:pStyle w:val="Default"/>
          </w:pPr>
        </w:pPrChange>
      </w:pPr>
      <w:ins w:id="389" w:author="Auteur">
        <w:r>
          <w:lastRenderedPageBreak/>
          <w:t>Ensuite lorsque vous êtes connecté vous allez voir la page ci-dessous et en haut à droite vous devez voir Super-Admin</w:t>
        </w:r>
      </w:ins>
    </w:p>
    <w:p w14:paraId="54C01BED" w14:textId="53C33270" w:rsidR="00FD7E2B" w:rsidDel="00F4165D" w:rsidRDefault="00FD7E2B" w:rsidP="003E1657">
      <w:pPr>
        <w:pStyle w:val="Default"/>
        <w:rPr>
          <w:del w:id="390" w:author="Auteur"/>
          <w:rFonts w:ascii="Avenir Next LT Pro" w:hAnsi="Avenir Next LT Pro"/>
        </w:rPr>
      </w:pPr>
      <w:r w:rsidRPr="00FD7E2B">
        <w:rPr>
          <w:rFonts w:ascii="Avenir Next LT Pro" w:hAnsi="Avenir Next LT Pro"/>
        </w:rPr>
        <w:t xml:space="preserve"> </w:t>
      </w:r>
      <w:ins w:id="391" w:author="Auteur">
        <w:del w:id="392" w:author="Auteur">
          <w:r w:rsidR="00F4165D" w:rsidRPr="00F4165D" w:rsidDel="006C43AB">
            <w:rPr>
              <w:rFonts w:ascii="Avenir Next LT Pro" w:hAnsi="Avenir Next LT Pro"/>
              <w:noProof/>
            </w:rPr>
            <w:drawing>
              <wp:inline distT="0" distB="0" distL="0" distR="0" wp14:anchorId="1CEBFBEA" wp14:editId="0272D7EB">
                <wp:extent cx="6315956" cy="3315163"/>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15956" cy="3315163"/>
                        </a:xfrm>
                        <a:prstGeom prst="rect">
                          <a:avLst/>
                        </a:prstGeom>
                      </pic:spPr>
                    </pic:pic>
                  </a:graphicData>
                </a:graphic>
              </wp:inline>
            </w:drawing>
          </w:r>
        </w:del>
      </w:ins>
      <w:del w:id="393" w:author="Auteur">
        <w:r w:rsidRPr="00FD7E2B" w:rsidDel="00F4165D">
          <w:rPr>
            <w:rFonts w:ascii="Avenir Next LT Pro" w:hAnsi="Avenir Next LT Pro"/>
          </w:rPr>
          <w:delText>Vous êtes chargés par votre établissement de restructurer et sécuriser les dossiers partagés sur un serveur Windows.</w:delText>
        </w:r>
      </w:del>
    </w:p>
    <w:p w14:paraId="5D77F5E3" w14:textId="27BA54F9" w:rsidR="00F4165D" w:rsidDel="006C43AB" w:rsidRDefault="00F4165D">
      <w:pPr>
        <w:pStyle w:val="Default"/>
        <w:rPr>
          <w:ins w:id="394" w:author="Auteur"/>
          <w:del w:id="395" w:author="Auteur"/>
          <w:rFonts w:ascii="Avenir Next LT Pro" w:hAnsi="Avenir Next LT Pro"/>
        </w:rPr>
      </w:pPr>
      <w:ins w:id="396" w:author="Auteur">
        <w:del w:id="397" w:author="Auteur">
          <w:r w:rsidRPr="00F4165D" w:rsidDel="006C43AB">
            <w:rPr>
              <w:rFonts w:ascii="Avenir Next LT Pro" w:hAnsi="Avenir Next LT Pro"/>
              <w:noProof/>
            </w:rPr>
            <w:drawing>
              <wp:inline distT="0" distB="0" distL="0" distR="0" wp14:anchorId="0168A01C" wp14:editId="25D303A0">
                <wp:extent cx="5616427" cy="2408129"/>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6427" cy="2408129"/>
                        </a:xfrm>
                        <a:prstGeom prst="rect">
                          <a:avLst/>
                        </a:prstGeom>
                      </pic:spPr>
                    </pic:pic>
                  </a:graphicData>
                </a:graphic>
              </wp:inline>
            </w:drawing>
          </w:r>
          <w:r w:rsidDel="006C43AB">
            <w:rPr>
              <w:rFonts w:ascii="Avenir Next LT Pro" w:hAnsi="Avenir Next LT Pro"/>
            </w:rPr>
            <w:delText xml:space="preserve"> </w:delText>
          </w:r>
          <w:r w:rsidRPr="00F4165D" w:rsidDel="006C43AB">
            <w:rPr>
              <w:rFonts w:ascii="Avenir Next LT Pro" w:hAnsi="Avenir Next LT Pro"/>
              <w:b/>
              <w:color w:val="002060"/>
              <w:u w:val="single"/>
            </w:rPr>
            <w:delText>Mes</w:delText>
          </w:r>
          <w:r w:rsidRPr="00F4165D" w:rsidDel="006C43AB">
            <w:rPr>
              <w:rFonts w:ascii="Avenir Next LT Pro" w:hAnsi="Avenir Next LT Pro"/>
              <w:b/>
              <w:color w:val="002060"/>
              <w:u w:val="single"/>
              <w:rPrChange w:id="398" w:author="Auteur">
                <w:rPr>
                  <w:rFonts w:ascii="Avenir Next LT Pro" w:hAnsi="Avenir Next LT Pro"/>
                </w:rPr>
              </w:rPrChange>
            </w:rPr>
            <w:delText xml:space="preserve"> acl</w:delText>
          </w:r>
        </w:del>
      </w:ins>
    </w:p>
    <w:p w14:paraId="3DEFB030" w14:textId="325A980B" w:rsidR="00F4165D" w:rsidDel="006C43AB" w:rsidRDefault="00F4165D">
      <w:pPr>
        <w:pStyle w:val="Default"/>
        <w:rPr>
          <w:ins w:id="399" w:author="Auteur"/>
          <w:del w:id="400" w:author="Auteur"/>
          <w:rFonts w:ascii="Avenir Next LT Pro" w:hAnsi="Avenir Next LT Pro"/>
        </w:rPr>
      </w:pPr>
    </w:p>
    <w:p w14:paraId="4F8796F5" w14:textId="68B8A904" w:rsidR="00F4165D" w:rsidRPr="00F4165D" w:rsidDel="006C43AB" w:rsidRDefault="00F4165D">
      <w:pPr>
        <w:pStyle w:val="Default"/>
        <w:rPr>
          <w:ins w:id="401" w:author="Auteur"/>
          <w:del w:id="402" w:author="Auteur"/>
          <w:rFonts w:ascii="Avenir Next LT Pro" w:hAnsi="Avenir Next LT Pro"/>
          <w:b/>
          <w:color w:val="002060"/>
          <w:u w:val="single"/>
          <w:rPrChange w:id="403" w:author="Auteur">
            <w:rPr>
              <w:ins w:id="404" w:author="Auteur"/>
              <w:del w:id="405" w:author="Auteur"/>
              <w:rFonts w:ascii="Avenir Next LT Pro" w:hAnsi="Avenir Next LT Pro"/>
            </w:rPr>
          </w:rPrChange>
        </w:rPr>
      </w:pPr>
      <w:ins w:id="406" w:author="Auteur">
        <w:del w:id="407" w:author="Auteur">
          <w:r w:rsidRPr="00F4165D" w:rsidDel="006C43AB">
            <w:rPr>
              <w:rFonts w:ascii="Avenir Next LT Pro" w:hAnsi="Avenir Next LT Pro"/>
              <w:noProof/>
            </w:rPr>
            <w:drawing>
              <wp:inline distT="0" distB="0" distL="0" distR="0" wp14:anchorId="2EBE0815" wp14:editId="387EAD41">
                <wp:extent cx="4496427" cy="2333951"/>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6427" cy="2333951"/>
                        </a:xfrm>
                        <a:prstGeom prst="rect">
                          <a:avLst/>
                        </a:prstGeom>
                      </pic:spPr>
                    </pic:pic>
                  </a:graphicData>
                </a:graphic>
              </wp:inline>
            </w:drawing>
          </w:r>
          <w:r w:rsidRPr="00F4165D" w:rsidDel="006C43AB">
            <w:rPr>
              <w:rFonts w:ascii="Avenir Next LT Pro" w:hAnsi="Avenir Next LT Pro"/>
              <w:b/>
              <w:color w:val="002060"/>
              <w:u w:val="single"/>
              <w:rPrChange w:id="408" w:author="Auteur">
                <w:rPr>
                  <w:rFonts w:ascii="Avenir Next LT Pro" w:hAnsi="Avenir Next LT Pro"/>
                </w:rPr>
              </w:rPrChange>
            </w:rPr>
            <w:delText xml:space="preserve">les postes arrivent à ping leur passerelle </w:delText>
          </w:r>
        </w:del>
      </w:ins>
    </w:p>
    <w:p w14:paraId="313EFCA0" w14:textId="0F38F6DE" w:rsidR="00F4165D" w:rsidDel="006C43AB" w:rsidRDefault="00F4165D">
      <w:pPr>
        <w:pStyle w:val="Default"/>
        <w:rPr>
          <w:ins w:id="409" w:author="Auteur"/>
          <w:del w:id="410" w:author="Auteur"/>
          <w:rFonts w:ascii="Avenir Next LT Pro" w:hAnsi="Avenir Next LT Pro"/>
        </w:rPr>
      </w:pPr>
    </w:p>
    <w:p w14:paraId="198A64C4" w14:textId="58538226" w:rsidR="00F4165D" w:rsidDel="006C43AB" w:rsidRDefault="00F4165D">
      <w:pPr>
        <w:pStyle w:val="Default"/>
        <w:rPr>
          <w:ins w:id="411" w:author="Auteur"/>
          <w:del w:id="412" w:author="Auteur"/>
          <w:rFonts w:ascii="Avenir Next LT Pro" w:hAnsi="Avenir Next LT Pro"/>
        </w:rPr>
      </w:pPr>
      <w:ins w:id="413" w:author="Auteur">
        <w:del w:id="414" w:author="Auteur">
          <w:r w:rsidDel="006C43AB">
            <w:rPr>
              <w:rFonts w:ascii="Avenir Next LT Pro" w:hAnsi="Avenir Next LT Pro"/>
              <w:noProof/>
            </w:rPr>
            <w:drawing>
              <wp:inline distT="0" distB="0" distL="0" distR="0" wp14:anchorId="39C2241F" wp14:editId="3FA99649">
                <wp:extent cx="4389120" cy="2209800"/>
                <wp:effectExtent l="0" t="0" r="0" b="0"/>
                <wp:docPr id="12" name="Image 12" descr="C:\Users\Kylian\AppData\Local\Microsoft\Windows\INetCache\Content.MSO\C3F112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ylian\AppData\Local\Microsoft\Windows\INetCache\Content.MSO\C3F11203.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9120" cy="2209800"/>
                        </a:xfrm>
                        <a:prstGeom prst="rect">
                          <a:avLst/>
                        </a:prstGeom>
                        <a:noFill/>
                        <a:ln>
                          <a:noFill/>
                        </a:ln>
                      </pic:spPr>
                    </pic:pic>
                  </a:graphicData>
                </a:graphic>
              </wp:inline>
            </w:drawing>
          </w:r>
          <w:r w:rsidRPr="00F4165D" w:rsidDel="006C43AB">
            <w:rPr>
              <w:rFonts w:ascii="Avenir Next LT Pro" w:hAnsi="Avenir Next LT Pro"/>
              <w:b/>
              <w:color w:val="002060"/>
              <w:u w:val="single"/>
              <w:rPrChange w:id="415" w:author="Auteur">
                <w:rPr>
                  <w:rFonts w:ascii="Avenir Next LT Pro" w:hAnsi="Avenir Next LT Pro"/>
                </w:rPr>
              </w:rPrChange>
            </w:rPr>
            <w:delText>vlan 20 vers vlan 40</w:delText>
          </w:r>
        </w:del>
      </w:ins>
    </w:p>
    <w:p w14:paraId="06BE5BE3" w14:textId="16B4DFCC" w:rsidR="00F4165D" w:rsidDel="006C43AB" w:rsidRDefault="00F4165D">
      <w:pPr>
        <w:pStyle w:val="Default"/>
        <w:rPr>
          <w:ins w:id="416" w:author="Auteur"/>
          <w:del w:id="417" w:author="Auteur"/>
          <w:rFonts w:ascii="Avenir Next LT Pro" w:hAnsi="Avenir Next LT Pro"/>
        </w:rPr>
      </w:pPr>
    </w:p>
    <w:p w14:paraId="22656F55" w14:textId="24C7E845" w:rsidR="00F4165D" w:rsidDel="006C43AB" w:rsidRDefault="00F4165D">
      <w:pPr>
        <w:pStyle w:val="Default"/>
        <w:rPr>
          <w:ins w:id="418" w:author="Auteur"/>
          <w:del w:id="419" w:author="Auteur"/>
          <w:rFonts w:ascii="Avenir Next LT Pro" w:hAnsi="Avenir Next LT Pro"/>
        </w:rPr>
      </w:pPr>
      <w:ins w:id="420" w:author="Auteur">
        <w:del w:id="421" w:author="Auteur">
          <w:r w:rsidDel="006C43AB">
            <w:rPr>
              <w:rFonts w:ascii="Avenir Next LT Pro" w:hAnsi="Avenir Next LT Pro"/>
              <w:noProof/>
            </w:rPr>
            <w:drawing>
              <wp:inline distT="0" distB="0" distL="0" distR="0" wp14:anchorId="206DE571" wp14:editId="1471C52A">
                <wp:extent cx="4351020" cy="2095500"/>
                <wp:effectExtent l="0" t="0" r="0" b="0"/>
                <wp:docPr id="13" name="Image 13" descr="C:\Users\Kylian\AppData\Local\Microsoft\Windows\INetCache\Content.MSO\325F5E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ylian\AppData\Local\Microsoft\Windows\INetCache\Content.MSO\325F5E09.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1020" cy="2095500"/>
                        </a:xfrm>
                        <a:prstGeom prst="rect">
                          <a:avLst/>
                        </a:prstGeom>
                        <a:noFill/>
                        <a:ln>
                          <a:noFill/>
                        </a:ln>
                      </pic:spPr>
                    </pic:pic>
                  </a:graphicData>
                </a:graphic>
              </wp:inline>
            </w:drawing>
          </w:r>
          <w:r w:rsidRPr="00F4165D" w:rsidDel="006C43AB">
            <w:rPr>
              <w:rFonts w:ascii="Avenir Next LT Pro" w:hAnsi="Avenir Next LT Pro"/>
              <w:b/>
              <w:color w:val="002060"/>
              <w:u w:val="single"/>
              <w:rPrChange w:id="422" w:author="Auteur">
                <w:rPr>
                  <w:rFonts w:ascii="Avenir Next LT Pro" w:hAnsi="Avenir Next LT Pro"/>
                </w:rPr>
              </w:rPrChange>
            </w:rPr>
            <w:delText>vlan 10 vers vlan 40</w:delText>
          </w:r>
        </w:del>
      </w:ins>
    </w:p>
    <w:p w14:paraId="53EA716F" w14:textId="24265697" w:rsidR="00F4165D" w:rsidDel="006C43AB" w:rsidRDefault="00F4165D">
      <w:pPr>
        <w:pStyle w:val="Default"/>
        <w:rPr>
          <w:ins w:id="423" w:author="Auteur"/>
          <w:del w:id="424" w:author="Auteur"/>
          <w:rFonts w:ascii="Avenir Next LT Pro" w:hAnsi="Avenir Next LT Pro"/>
        </w:rPr>
      </w:pPr>
    </w:p>
    <w:p w14:paraId="1EE44896" w14:textId="3A135B57" w:rsidR="00F4165D" w:rsidDel="006C43AB" w:rsidRDefault="00F4165D">
      <w:pPr>
        <w:pStyle w:val="Default"/>
        <w:rPr>
          <w:ins w:id="425" w:author="Auteur"/>
          <w:del w:id="426" w:author="Auteur"/>
          <w:rFonts w:ascii="Avenir Next LT Pro" w:hAnsi="Avenir Next LT Pro"/>
        </w:rPr>
      </w:pPr>
      <w:ins w:id="427" w:author="Auteur">
        <w:del w:id="428" w:author="Auteur">
          <w:r w:rsidDel="006C43AB">
            <w:rPr>
              <w:rFonts w:ascii="Avenir Next LT Pro" w:hAnsi="Avenir Next LT Pro"/>
              <w:noProof/>
            </w:rPr>
            <w:drawing>
              <wp:inline distT="0" distB="0" distL="0" distR="0" wp14:anchorId="5CA83DF9" wp14:editId="4D988227">
                <wp:extent cx="4318623" cy="2362200"/>
                <wp:effectExtent l="0" t="0" r="6350" b="0"/>
                <wp:docPr id="14" name="Image 14" descr="C:\Users\Kylian\AppData\Local\Microsoft\Windows\INetCache\Content.MSO\E7D1B5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ylian\AppData\Local\Microsoft\Windows\INetCache\Content.MSO\E7D1B5FF.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7071" cy="2366821"/>
                        </a:xfrm>
                        <a:prstGeom prst="rect">
                          <a:avLst/>
                        </a:prstGeom>
                        <a:noFill/>
                        <a:ln>
                          <a:noFill/>
                        </a:ln>
                      </pic:spPr>
                    </pic:pic>
                  </a:graphicData>
                </a:graphic>
              </wp:inline>
            </w:drawing>
          </w:r>
          <w:r w:rsidDel="006C43AB">
            <w:rPr>
              <w:rFonts w:ascii="Avenir Next LT Pro" w:hAnsi="Avenir Next LT Pro"/>
            </w:rPr>
            <w:delText xml:space="preserve"> </w:delText>
          </w:r>
          <w:r w:rsidRPr="00F4165D" w:rsidDel="006C43AB">
            <w:rPr>
              <w:rFonts w:ascii="Avenir Next LT Pro" w:hAnsi="Avenir Next LT Pro"/>
              <w:b/>
              <w:color w:val="002060"/>
              <w:u w:val="single"/>
              <w:rPrChange w:id="429" w:author="Auteur">
                <w:rPr>
                  <w:rFonts w:ascii="Avenir Next LT Pro" w:hAnsi="Avenir Next LT Pro"/>
                </w:rPr>
              </w:rPrChange>
            </w:rPr>
            <w:delText>vlan 30 vers vlan 40</w:delText>
          </w:r>
        </w:del>
      </w:ins>
    </w:p>
    <w:p w14:paraId="1899ECEB" w14:textId="08FD2907" w:rsidR="00F4165D" w:rsidDel="006C43AB" w:rsidRDefault="00F4165D">
      <w:pPr>
        <w:pStyle w:val="Default"/>
        <w:rPr>
          <w:ins w:id="430" w:author="Auteur"/>
          <w:del w:id="431" w:author="Auteur"/>
          <w:rFonts w:ascii="Avenir Next LT Pro" w:hAnsi="Avenir Next LT Pro"/>
        </w:rPr>
      </w:pPr>
      <w:ins w:id="432" w:author="Auteur">
        <w:del w:id="433" w:author="Auteur">
          <w:r w:rsidDel="006C43AB">
            <w:rPr>
              <w:rFonts w:ascii="Avenir Next LT Pro" w:hAnsi="Avenir Next LT Pro"/>
              <w:noProof/>
            </w:rPr>
            <w:drawing>
              <wp:inline distT="0" distB="0" distL="0" distR="0" wp14:anchorId="50F3DAFA" wp14:editId="3A9153AD">
                <wp:extent cx="4632960" cy="2011680"/>
                <wp:effectExtent l="0" t="0" r="0" b="7620"/>
                <wp:docPr id="15" name="Image 15" descr="C:\Users\Kylian\AppData\Local\Microsoft\Windows\INetCache\Content.MSO\4C22FB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ylian\AppData\Local\Microsoft\Windows\INetCache\Content.MSO\4C22FBBB.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2960" cy="2011680"/>
                        </a:xfrm>
                        <a:prstGeom prst="rect">
                          <a:avLst/>
                        </a:prstGeom>
                        <a:noFill/>
                        <a:ln>
                          <a:noFill/>
                        </a:ln>
                      </pic:spPr>
                    </pic:pic>
                  </a:graphicData>
                </a:graphic>
              </wp:inline>
            </w:drawing>
          </w:r>
          <w:r w:rsidRPr="00F4165D" w:rsidDel="006C43AB">
            <w:rPr>
              <w:rFonts w:ascii="Avenir Next LT Pro" w:hAnsi="Avenir Next LT Pro"/>
              <w:b/>
              <w:color w:val="002060"/>
              <w:u w:val="single"/>
              <w:rPrChange w:id="434" w:author="Auteur">
                <w:rPr>
                  <w:rFonts w:ascii="Avenir Next LT Pro" w:hAnsi="Avenir Next LT Pro"/>
                </w:rPr>
              </w:rPrChange>
            </w:rPr>
            <w:delText xml:space="preserve">vlan 20 vers vlan 30 </w:delText>
          </w:r>
          <w:r w:rsidRPr="00F4165D" w:rsidDel="006C43AB">
            <w:rPr>
              <w:rFonts w:ascii="Avenir Next LT Pro" w:hAnsi="Avenir Next LT Pro"/>
              <w:b/>
              <w:color w:val="002060"/>
              <w:u w:val="single"/>
            </w:rPr>
            <w:delText>après</w:delText>
          </w:r>
          <w:r w:rsidRPr="00F4165D" w:rsidDel="006C43AB">
            <w:rPr>
              <w:rFonts w:ascii="Avenir Next LT Pro" w:hAnsi="Avenir Next LT Pro"/>
              <w:b/>
              <w:color w:val="002060"/>
              <w:u w:val="single"/>
              <w:rPrChange w:id="435" w:author="Auteur">
                <w:rPr>
                  <w:rFonts w:ascii="Avenir Next LT Pro" w:hAnsi="Avenir Next LT Pro"/>
                </w:rPr>
              </w:rPrChange>
            </w:rPr>
            <w:delText xml:space="preserve"> acl</w:delText>
          </w:r>
        </w:del>
      </w:ins>
    </w:p>
    <w:p w14:paraId="6F743B8D" w14:textId="0884EC3F" w:rsidR="00F4165D" w:rsidDel="006C43AB" w:rsidRDefault="00F4165D">
      <w:pPr>
        <w:pStyle w:val="Default"/>
        <w:rPr>
          <w:ins w:id="436" w:author="Auteur"/>
          <w:del w:id="437" w:author="Auteur"/>
          <w:rFonts w:ascii="Avenir Next LT Pro" w:hAnsi="Avenir Next LT Pro"/>
        </w:rPr>
      </w:pPr>
      <w:ins w:id="438" w:author="Auteur">
        <w:del w:id="439" w:author="Auteur">
          <w:r w:rsidDel="006C43AB">
            <w:rPr>
              <w:rFonts w:ascii="Avenir Next LT Pro" w:hAnsi="Avenir Next LT Pro"/>
              <w:noProof/>
            </w:rPr>
            <w:drawing>
              <wp:inline distT="0" distB="0" distL="0" distR="0" wp14:anchorId="2095AA9A" wp14:editId="18575D74">
                <wp:extent cx="4465320" cy="1851660"/>
                <wp:effectExtent l="0" t="0" r="0" b="0"/>
                <wp:docPr id="16" name="Image 16" descr="C:\Users\Kylian\AppData\Local\Microsoft\Windows\INetCache\Content.MSO\B390C8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ylian\AppData\Local\Microsoft\Windows\INetCache\Content.MSO\B390C881.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5320" cy="1851660"/>
                        </a:xfrm>
                        <a:prstGeom prst="rect">
                          <a:avLst/>
                        </a:prstGeom>
                        <a:noFill/>
                        <a:ln>
                          <a:noFill/>
                        </a:ln>
                      </pic:spPr>
                    </pic:pic>
                  </a:graphicData>
                </a:graphic>
              </wp:inline>
            </w:drawing>
          </w:r>
          <w:r w:rsidRPr="00F4165D" w:rsidDel="006C43AB">
            <w:rPr>
              <w:rFonts w:ascii="Avenir Next LT Pro" w:hAnsi="Avenir Next LT Pro"/>
              <w:b/>
              <w:color w:val="002060"/>
              <w:u w:val="single"/>
              <w:rPrChange w:id="440" w:author="Auteur">
                <w:rPr>
                  <w:rFonts w:ascii="Avenir Next LT Pro" w:hAnsi="Avenir Next LT Pro"/>
                </w:rPr>
              </w:rPrChange>
            </w:rPr>
            <w:delText>vlan 30 vers vlan 10 après acl</w:delText>
          </w:r>
        </w:del>
      </w:ins>
    </w:p>
    <w:p w14:paraId="2022CEDC" w14:textId="250DFF51" w:rsidR="00F4165D" w:rsidDel="006C43AB" w:rsidRDefault="00F4165D">
      <w:pPr>
        <w:pStyle w:val="Default"/>
        <w:rPr>
          <w:ins w:id="441" w:author="Auteur"/>
          <w:del w:id="442" w:author="Auteur"/>
          <w:rFonts w:ascii="Avenir Next LT Pro" w:hAnsi="Avenir Next LT Pro"/>
        </w:rPr>
      </w:pPr>
      <w:ins w:id="443" w:author="Auteur">
        <w:del w:id="444" w:author="Auteur">
          <w:r w:rsidDel="006C43AB">
            <w:rPr>
              <w:rFonts w:ascii="Avenir Next LT Pro" w:hAnsi="Avenir Next LT Pro"/>
              <w:noProof/>
            </w:rPr>
            <w:drawing>
              <wp:inline distT="0" distB="0" distL="0" distR="0" wp14:anchorId="0950C4D4" wp14:editId="6BF83EFD">
                <wp:extent cx="4503420" cy="1402080"/>
                <wp:effectExtent l="0" t="0" r="0" b="7620"/>
                <wp:docPr id="18" name="Image 18" descr="C:\Users\Kylian\AppData\Local\Microsoft\Windows\INetCache\Content.MSO\6E81C5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ylian\AppData\Local\Microsoft\Windows\INetCache\Content.MSO\6E81C55D.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r w:rsidRPr="00F4165D" w:rsidDel="006C43AB">
            <w:rPr>
              <w:rFonts w:ascii="Avenir Next LT Pro" w:hAnsi="Avenir Next LT Pro"/>
              <w:b/>
              <w:color w:val="002060"/>
              <w:u w:val="single"/>
              <w:rPrChange w:id="445" w:author="Auteur">
                <w:rPr>
                  <w:rFonts w:ascii="Avenir Next LT Pro" w:hAnsi="Avenir Next LT Pro"/>
                </w:rPr>
              </w:rPrChange>
            </w:rPr>
            <w:delText>vlan 10  vers vlan 20 après acl</w:delText>
          </w:r>
        </w:del>
      </w:ins>
    </w:p>
    <w:p w14:paraId="714DFD15" w14:textId="77777777" w:rsidR="00F4165D" w:rsidRDefault="00F4165D">
      <w:pPr>
        <w:pStyle w:val="Default"/>
        <w:rPr>
          <w:ins w:id="446" w:author="Auteur"/>
          <w:rFonts w:ascii="Avenir Next LT Pro" w:hAnsi="Avenir Next LT Pro"/>
        </w:rPr>
      </w:pPr>
    </w:p>
    <w:p w14:paraId="68326199" w14:textId="0FA2460B" w:rsidR="00F4165D" w:rsidRDefault="003E3F82" w:rsidP="00F4165D">
      <w:pPr>
        <w:pStyle w:val="Default"/>
        <w:rPr>
          <w:ins w:id="447" w:author="Auteur"/>
          <w:rFonts w:ascii="Avenir Next LT Pro" w:hAnsi="Avenir Next LT Pro"/>
        </w:rPr>
      </w:pPr>
      <w:ins w:id="448" w:author="Auteur">
        <w:r w:rsidRPr="003E3F82">
          <w:rPr>
            <w:noProof/>
          </w:rPr>
          <w:drawing>
            <wp:inline distT="0" distB="0" distL="0" distR="0" wp14:anchorId="7BD00708" wp14:editId="76AAC05A">
              <wp:extent cx="4419600" cy="2108300"/>
              <wp:effectExtent l="0" t="0" r="0" b="635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5453" cy="2115862"/>
                      </a:xfrm>
                      <a:prstGeom prst="rect">
                        <a:avLst/>
                      </a:prstGeom>
                    </pic:spPr>
                  </pic:pic>
                </a:graphicData>
              </a:graphic>
            </wp:inline>
          </w:drawing>
        </w:r>
      </w:ins>
    </w:p>
    <w:p w14:paraId="5FEDB088" w14:textId="55C14637" w:rsidR="003E3F82" w:rsidDel="003E3F82" w:rsidRDefault="003E3F82">
      <w:pPr>
        <w:pStyle w:val="Default"/>
        <w:rPr>
          <w:del w:id="449" w:author="Auteur"/>
          <w:rFonts w:ascii="Avenir Next LT Pro" w:hAnsi="Avenir Next LT Pro"/>
        </w:rPr>
      </w:pPr>
    </w:p>
    <w:p w14:paraId="72AF890A" w14:textId="53293566" w:rsidR="003E3F82" w:rsidRDefault="003E3F82" w:rsidP="00F4165D">
      <w:pPr>
        <w:pStyle w:val="Default"/>
        <w:rPr>
          <w:ins w:id="450" w:author="Auteur"/>
          <w:rFonts w:ascii="Avenir Next LT Pro" w:hAnsi="Avenir Next LT Pro"/>
        </w:rPr>
      </w:pPr>
    </w:p>
    <w:p w14:paraId="6EF27221" w14:textId="266B2C92" w:rsidR="003E3F82" w:rsidRDefault="003E3F82" w:rsidP="003E1657">
      <w:pPr>
        <w:pStyle w:val="Default"/>
        <w:numPr>
          <w:ilvl w:val="0"/>
          <w:numId w:val="19"/>
        </w:numPr>
        <w:rPr>
          <w:ins w:id="451" w:author="Auteur"/>
          <w:rFonts w:ascii="Avenir Next LT Pro" w:hAnsi="Avenir Next LT Pro"/>
        </w:rPr>
      </w:pPr>
      <w:ins w:id="452" w:author="Auteur">
        <w:r>
          <w:rPr>
            <w:rFonts w:ascii="Avenir Next LT Pro" w:hAnsi="Avenir Next LT Pro"/>
          </w:rPr>
          <w:t xml:space="preserve">Ensuite vous allez dans Administration/Utilisateurs et vous devez voir cette page </w:t>
        </w:r>
      </w:ins>
    </w:p>
    <w:p w14:paraId="7899AC76" w14:textId="3A7A1963" w:rsidR="003E3F82" w:rsidRDefault="003E3F82" w:rsidP="003E1657">
      <w:pPr>
        <w:pStyle w:val="Default"/>
        <w:rPr>
          <w:ins w:id="453" w:author="Auteur"/>
          <w:rFonts w:ascii="Avenir Next LT Pro" w:hAnsi="Avenir Next LT Pro"/>
        </w:rPr>
      </w:pPr>
    </w:p>
    <w:p w14:paraId="032E3ED8" w14:textId="3B0B3519" w:rsidR="003E3F82" w:rsidRDefault="003E3F82" w:rsidP="003E1657">
      <w:pPr>
        <w:pStyle w:val="Default"/>
        <w:rPr>
          <w:ins w:id="454" w:author="Auteur"/>
          <w:rFonts w:ascii="Avenir Next LT Pro" w:hAnsi="Avenir Next LT Pro"/>
        </w:rPr>
      </w:pPr>
      <w:ins w:id="455" w:author="Auteur">
        <w:r w:rsidRPr="003E3F82">
          <w:rPr>
            <w:rFonts w:ascii="Avenir Next LT Pro" w:hAnsi="Avenir Next LT Pro"/>
            <w:noProof/>
          </w:rPr>
          <w:drawing>
            <wp:inline distT="0" distB="0" distL="0" distR="0" wp14:anchorId="3BD370AE" wp14:editId="20356140">
              <wp:extent cx="5478780" cy="2635135"/>
              <wp:effectExtent l="0" t="0" r="762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93965" cy="2642438"/>
                      </a:xfrm>
                      <a:prstGeom prst="rect">
                        <a:avLst/>
                      </a:prstGeom>
                    </pic:spPr>
                  </pic:pic>
                </a:graphicData>
              </a:graphic>
            </wp:inline>
          </w:drawing>
        </w:r>
      </w:ins>
    </w:p>
    <w:p w14:paraId="551101BB" w14:textId="7C46FD6C" w:rsidR="003E3F82" w:rsidRDefault="003E3F82" w:rsidP="003E1657">
      <w:pPr>
        <w:pStyle w:val="Default"/>
        <w:rPr>
          <w:ins w:id="456" w:author="Auteur"/>
          <w:rFonts w:ascii="Avenir Next LT Pro" w:hAnsi="Avenir Next LT Pro"/>
        </w:rPr>
      </w:pPr>
      <w:ins w:id="457" w:author="Auteur">
        <w:r>
          <w:rPr>
            <w:rFonts w:ascii="Avenir Next LT Pro" w:hAnsi="Avenir Next LT Pro"/>
          </w:rPr>
          <w:t xml:space="preserve">      </w:t>
        </w:r>
      </w:ins>
    </w:p>
    <w:p w14:paraId="4A7500AF" w14:textId="3D8193B3" w:rsidR="003E3F82" w:rsidRDefault="003E3F82" w:rsidP="003E1657">
      <w:pPr>
        <w:pStyle w:val="Default"/>
        <w:numPr>
          <w:ilvl w:val="0"/>
          <w:numId w:val="19"/>
        </w:numPr>
        <w:rPr>
          <w:ins w:id="458" w:author="Auteur"/>
          <w:rFonts w:ascii="Avenir Next LT Pro" w:hAnsi="Avenir Next LT Pro"/>
        </w:rPr>
      </w:pPr>
      <w:ins w:id="459" w:author="Auteur">
        <w:r>
          <w:rPr>
            <w:rFonts w:ascii="Avenir Next LT Pro" w:hAnsi="Avenir Next LT Pro"/>
          </w:rPr>
          <w:t xml:space="preserve">Cliquer sur « ajouter », renseignez le </w:t>
        </w:r>
        <w:proofErr w:type="spellStart"/>
        <w:r>
          <w:rPr>
            <w:rFonts w:ascii="Avenir Next LT Pro" w:hAnsi="Avenir Next LT Pro"/>
          </w:rPr>
          <w:t>mdp</w:t>
        </w:r>
        <w:proofErr w:type="spellEnd"/>
        <w:r>
          <w:rPr>
            <w:rFonts w:ascii="Avenir Next LT Pro" w:hAnsi="Avenir Next LT Pro"/>
          </w:rPr>
          <w:t xml:space="preserve"> et l’identifiant ainsi que le nom de votre utilisateur </w:t>
        </w:r>
      </w:ins>
    </w:p>
    <w:p w14:paraId="369BD299" w14:textId="2F0C1930" w:rsidR="003E3F82" w:rsidRDefault="003E3F82" w:rsidP="003E1657">
      <w:pPr>
        <w:pStyle w:val="Default"/>
        <w:rPr>
          <w:ins w:id="460" w:author="Auteur"/>
          <w:rFonts w:ascii="Avenir Next LT Pro" w:hAnsi="Avenir Next LT Pro"/>
        </w:rPr>
      </w:pPr>
    </w:p>
    <w:p w14:paraId="7E2F1422" w14:textId="6F246A6A" w:rsidR="003E3F82" w:rsidRDefault="003E3F82" w:rsidP="003E1657">
      <w:pPr>
        <w:pStyle w:val="Default"/>
        <w:rPr>
          <w:ins w:id="461" w:author="Auteur"/>
          <w:rFonts w:ascii="Avenir Next LT Pro" w:hAnsi="Avenir Next LT Pro"/>
        </w:rPr>
      </w:pPr>
    </w:p>
    <w:p w14:paraId="63134D55" w14:textId="768A9436" w:rsidR="003E3F82" w:rsidRDefault="003E3F82" w:rsidP="003E1657">
      <w:pPr>
        <w:pStyle w:val="Default"/>
        <w:rPr>
          <w:ins w:id="462" w:author="Auteur"/>
          <w:rFonts w:ascii="Avenir Next LT Pro" w:hAnsi="Avenir Next LT Pro"/>
        </w:rPr>
      </w:pPr>
    </w:p>
    <w:p w14:paraId="3D64CFC2" w14:textId="02157D7F" w:rsidR="003E3F82" w:rsidRDefault="003E3F82" w:rsidP="003E1657">
      <w:pPr>
        <w:pStyle w:val="Default"/>
        <w:rPr>
          <w:ins w:id="463" w:author="Auteur"/>
          <w:rFonts w:ascii="Avenir Next LT Pro" w:hAnsi="Avenir Next LT Pro"/>
        </w:rPr>
      </w:pPr>
      <w:ins w:id="464" w:author="Auteur">
        <w:r>
          <w:rPr>
            <w:rFonts w:ascii="Avenir Next LT Pro" w:hAnsi="Avenir Next LT Pro"/>
          </w:rPr>
          <w:t xml:space="preserve">Moi de mon </w:t>
        </w:r>
        <w:r w:rsidR="00CC697E">
          <w:rPr>
            <w:rFonts w:ascii="Avenir Next LT Pro" w:hAnsi="Avenir Next LT Pro"/>
          </w:rPr>
          <w:t xml:space="preserve">côté, j’ai créé 4 utilisateurs 2 techniciens Jérémie et Kylian et deux Self-Service Matthieu et Quentin </w:t>
        </w:r>
      </w:ins>
    </w:p>
    <w:p w14:paraId="32F3EE74" w14:textId="6B33C3EE" w:rsidR="00CC697E" w:rsidRDefault="00CC697E" w:rsidP="003E1657">
      <w:pPr>
        <w:pStyle w:val="Default"/>
        <w:rPr>
          <w:ins w:id="465" w:author="Auteur"/>
          <w:rFonts w:ascii="Avenir Next LT Pro" w:hAnsi="Avenir Next LT Pro"/>
        </w:rPr>
      </w:pPr>
    </w:p>
    <w:p w14:paraId="3BF07FA4" w14:textId="232A03DA" w:rsidR="00CC697E" w:rsidRDefault="00CC697E" w:rsidP="003E1657">
      <w:pPr>
        <w:pStyle w:val="Default"/>
        <w:rPr>
          <w:ins w:id="466" w:author="Auteur"/>
          <w:rFonts w:ascii="Avenir Next LT Pro" w:hAnsi="Avenir Next LT Pro"/>
        </w:rPr>
      </w:pPr>
      <w:ins w:id="467" w:author="Auteur">
        <w:r w:rsidRPr="00CC697E">
          <w:rPr>
            <w:rFonts w:ascii="Avenir Next LT Pro" w:hAnsi="Avenir Next LT Pro"/>
            <w:noProof/>
          </w:rPr>
          <w:drawing>
            <wp:inline distT="0" distB="0" distL="0" distR="0" wp14:anchorId="1DE27466" wp14:editId="257200A1">
              <wp:extent cx="5829300" cy="1881900"/>
              <wp:effectExtent l="0" t="0" r="0" b="444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55709" cy="1890426"/>
                      </a:xfrm>
                      <a:prstGeom prst="rect">
                        <a:avLst/>
                      </a:prstGeom>
                    </pic:spPr>
                  </pic:pic>
                </a:graphicData>
              </a:graphic>
            </wp:inline>
          </w:drawing>
        </w:r>
      </w:ins>
    </w:p>
    <w:p w14:paraId="5DEE7A94" w14:textId="77777777" w:rsidR="003E3F82" w:rsidRDefault="003E3F82">
      <w:pPr>
        <w:pStyle w:val="Default"/>
        <w:rPr>
          <w:ins w:id="468" w:author="Auteur"/>
          <w:rFonts w:ascii="Avenir Next LT Pro" w:hAnsi="Avenir Next LT Pro"/>
        </w:rPr>
      </w:pPr>
    </w:p>
    <w:p w14:paraId="2B61F9E0" w14:textId="0206BB3A" w:rsidR="00F4165D" w:rsidDel="003E3F82" w:rsidRDefault="00F4165D">
      <w:pPr>
        <w:pStyle w:val="Default"/>
        <w:rPr>
          <w:ins w:id="469" w:author="Auteur"/>
          <w:del w:id="470" w:author="Auteur"/>
          <w:rFonts w:ascii="Avenir Next LT Pro" w:hAnsi="Avenir Next LT Pro"/>
        </w:rPr>
      </w:pPr>
    </w:p>
    <w:p w14:paraId="17876E7D" w14:textId="37F1810B" w:rsidR="00E85859" w:rsidRPr="00FD7E2B" w:rsidDel="00F4165D" w:rsidRDefault="00E85859">
      <w:pPr>
        <w:pStyle w:val="Default"/>
        <w:rPr>
          <w:del w:id="471" w:author="Auteur"/>
          <w:rFonts w:ascii="Avenir Next LT Pro" w:hAnsi="Avenir Next LT Pro"/>
        </w:rPr>
      </w:pPr>
    </w:p>
    <w:p w14:paraId="68FC2A9D" w14:textId="1CF74A62" w:rsidR="00FD7E2B" w:rsidRPr="00FD7E2B" w:rsidDel="00F4165D" w:rsidRDefault="00FD7E2B">
      <w:pPr>
        <w:pStyle w:val="Default"/>
        <w:rPr>
          <w:del w:id="472" w:author="Auteur"/>
          <w:rFonts w:ascii="Avenir Next LT Pro" w:hAnsi="Avenir Next LT Pro"/>
        </w:rPr>
      </w:pPr>
      <w:del w:id="473" w:author="Auteur">
        <w:r w:rsidRPr="00FD7E2B" w:rsidDel="00F4165D">
          <w:rPr>
            <w:rFonts w:ascii="Avenir Next LT Pro" w:hAnsi="Avenir Next LT Pro"/>
          </w:rPr>
          <w:delText xml:space="preserve">L’établissement compte : </w:delText>
        </w:r>
      </w:del>
    </w:p>
    <w:p w14:paraId="2CFBA8DF" w14:textId="0D3A6284" w:rsidR="00FD7E2B" w:rsidRPr="00FD7E2B" w:rsidDel="00F4165D" w:rsidRDefault="00FD7E2B">
      <w:pPr>
        <w:pStyle w:val="Default"/>
        <w:rPr>
          <w:del w:id="474" w:author="Auteur"/>
          <w:rFonts w:ascii="Avenir Next LT Pro" w:hAnsi="Avenir Next LT Pro"/>
        </w:rPr>
        <w:pPrChange w:id="475" w:author="Auteur">
          <w:pPr>
            <w:pStyle w:val="Default"/>
            <w:spacing w:after="66"/>
          </w:pPr>
        </w:pPrChange>
      </w:pPr>
      <w:del w:id="476" w:author="Auteur">
        <w:r w:rsidRPr="00FD7E2B" w:rsidDel="00F4165D">
          <w:rPr>
            <w:rFonts w:ascii="Avenir Next LT Pro" w:hAnsi="Avenir Next LT Pro"/>
          </w:rPr>
          <w:delText xml:space="preserve">• plusieurs classes </w:delText>
        </w:r>
      </w:del>
    </w:p>
    <w:p w14:paraId="4D8A32B3" w14:textId="62B35643" w:rsidR="00FD7E2B" w:rsidRPr="00FD7E2B" w:rsidDel="00F4165D" w:rsidRDefault="00FD7E2B">
      <w:pPr>
        <w:pStyle w:val="Default"/>
        <w:rPr>
          <w:del w:id="477" w:author="Auteur"/>
          <w:rFonts w:ascii="Avenir Next LT Pro" w:hAnsi="Avenir Next LT Pro"/>
        </w:rPr>
        <w:pPrChange w:id="478" w:author="Auteur">
          <w:pPr>
            <w:pStyle w:val="Default"/>
            <w:spacing w:after="66"/>
          </w:pPr>
        </w:pPrChange>
      </w:pPr>
      <w:del w:id="479" w:author="Auteur">
        <w:r w:rsidRPr="00FD7E2B" w:rsidDel="00F4165D">
          <w:rPr>
            <w:rFonts w:ascii="Avenir Next LT Pro" w:hAnsi="Avenir Next LT Pro"/>
          </w:rPr>
          <w:delText xml:space="preserve">• des formateurs et, </w:delText>
        </w:r>
      </w:del>
    </w:p>
    <w:p w14:paraId="49C7E600" w14:textId="00356CBC" w:rsidR="00FD7E2B" w:rsidRPr="00FD7E2B" w:rsidDel="00F4165D" w:rsidRDefault="00FD7E2B">
      <w:pPr>
        <w:pStyle w:val="Default"/>
        <w:rPr>
          <w:del w:id="480" w:author="Auteur"/>
          <w:rFonts w:ascii="Avenir Next LT Pro" w:hAnsi="Avenir Next LT Pro"/>
        </w:rPr>
      </w:pPr>
      <w:del w:id="481" w:author="Auteur">
        <w:r w:rsidRPr="00FD7E2B" w:rsidDel="00F4165D">
          <w:rPr>
            <w:rFonts w:ascii="Avenir Next LT Pro" w:hAnsi="Avenir Next LT Pro"/>
          </w:rPr>
          <w:delText xml:space="preserve">• une équipe administrative. </w:delText>
        </w:r>
      </w:del>
    </w:p>
    <w:p w14:paraId="14CF7A33" w14:textId="1C99285D" w:rsidR="00FD7E2B" w:rsidRPr="00FD7E2B" w:rsidDel="00F4165D" w:rsidRDefault="00FD7E2B">
      <w:pPr>
        <w:pStyle w:val="Default"/>
        <w:rPr>
          <w:del w:id="482" w:author="Auteur"/>
          <w:rFonts w:ascii="Avenir Next LT Pro" w:hAnsi="Avenir Next LT Pro"/>
        </w:rPr>
      </w:pPr>
    </w:p>
    <w:p w14:paraId="768FB517" w14:textId="5B4BFFB3" w:rsidR="00FD7E2B" w:rsidRPr="00FD7E2B" w:rsidDel="00F4165D" w:rsidRDefault="00FD7E2B">
      <w:pPr>
        <w:pStyle w:val="Default"/>
        <w:rPr>
          <w:del w:id="483" w:author="Auteur"/>
          <w:rFonts w:ascii="Avenir Next LT Pro" w:hAnsi="Avenir Next LT Pro"/>
        </w:rPr>
        <w:pPrChange w:id="484" w:author="Auteur">
          <w:pPr>
            <w:pStyle w:val="Default"/>
            <w:numPr>
              <w:numId w:val="3"/>
            </w:numPr>
            <w:ind w:left="720" w:hanging="360"/>
          </w:pPr>
        </w:pPrChange>
      </w:pPr>
      <w:del w:id="485" w:author="Auteur">
        <w:r w:rsidRPr="00FD7E2B" w:rsidDel="00F4165D">
          <w:rPr>
            <w:rFonts w:ascii="Avenir Next LT Pro" w:hAnsi="Avenir Next LT Pro"/>
          </w:rPr>
          <w:delText xml:space="preserve">Les membres de l’équipe administrative ont un espace qui n’est accessible que par eux en écriture/lecture. Chacun dispose d’un espace personnel qui lui est propre et l’équipe dispose d’un espace commun accessible en lecture/écriture pour tous. </w:delText>
        </w:r>
      </w:del>
    </w:p>
    <w:p w14:paraId="022326E6" w14:textId="0D9D6659" w:rsidR="00FD7E2B" w:rsidRPr="00FD7E2B" w:rsidDel="00F4165D" w:rsidRDefault="00FD7E2B">
      <w:pPr>
        <w:pStyle w:val="Default"/>
        <w:rPr>
          <w:del w:id="486" w:author="Auteur"/>
          <w:rFonts w:ascii="Avenir Next LT Pro" w:hAnsi="Avenir Next LT Pro"/>
        </w:rPr>
      </w:pPr>
    </w:p>
    <w:p w14:paraId="1997FCA1" w14:textId="1A0D37C5" w:rsidR="00FD7E2B" w:rsidRPr="00FD7E2B" w:rsidDel="00F4165D" w:rsidRDefault="00FD7E2B">
      <w:pPr>
        <w:pStyle w:val="Default"/>
        <w:rPr>
          <w:del w:id="487" w:author="Auteur"/>
          <w:rFonts w:ascii="Avenir Next LT Pro" w:hAnsi="Avenir Next LT Pro"/>
        </w:rPr>
        <w:pPrChange w:id="488" w:author="Auteur">
          <w:pPr>
            <w:pStyle w:val="Default"/>
            <w:numPr>
              <w:numId w:val="3"/>
            </w:numPr>
            <w:ind w:left="720" w:hanging="360"/>
          </w:pPr>
        </w:pPrChange>
      </w:pPr>
      <w:del w:id="489" w:author="Auteur">
        <w:r w:rsidRPr="00FD7E2B" w:rsidDel="00F4165D">
          <w:rPr>
            <w:rFonts w:ascii="Avenir Next LT Pro" w:hAnsi="Avenir Next LT Pro"/>
          </w:rPr>
          <w:delText xml:space="preserve">Chaque classe dispose d’un espace commun « élèves » et d’un espace commun à l’ensemble des professeurs de la classe dans lequel ceux-ci mettent à disposition des élèves, des supports de cours. Les élèves peuvent lire des documents dans l’espace professeurs, mais ne peuvent supprimer aucun document. </w:delText>
        </w:r>
      </w:del>
    </w:p>
    <w:p w14:paraId="76C3735F" w14:textId="082137A4" w:rsidR="00FD7E2B" w:rsidRPr="00FD7E2B" w:rsidDel="00F4165D" w:rsidRDefault="00FD7E2B">
      <w:pPr>
        <w:pStyle w:val="Default"/>
        <w:rPr>
          <w:del w:id="490" w:author="Auteur"/>
          <w:rFonts w:ascii="Avenir Next LT Pro" w:hAnsi="Avenir Next LT Pro"/>
        </w:rPr>
      </w:pPr>
    </w:p>
    <w:p w14:paraId="432DEDE9" w14:textId="73BB6342" w:rsidR="00FD7E2B" w:rsidRPr="00FD7E2B" w:rsidDel="00F4165D" w:rsidRDefault="00FD7E2B">
      <w:pPr>
        <w:pStyle w:val="Default"/>
        <w:rPr>
          <w:del w:id="491" w:author="Auteur"/>
          <w:rFonts w:ascii="Avenir Next LT Pro" w:hAnsi="Avenir Next LT Pro"/>
        </w:rPr>
        <w:pPrChange w:id="492" w:author="Auteur">
          <w:pPr>
            <w:pStyle w:val="Default"/>
            <w:numPr>
              <w:numId w:val="3"/>
            </w:numPr>
            <w:ind w:left="720" w:hanging="360"/>
          </w:pPr>
        </w:pPrChange>
      </w:pPr>
      <w:del w:id="493" w:author="Auteur">
        <w:r w:rsidRPr="00FD7E2B" w:rsidDel="00F4165D">
          <w:rPr>
            <w:rFonts w:ascii="Avenir Next LT Pro" w:hAnsi="Avenir Next LT Pro"/>
          </w:rPr>
          <w:delText xml:space="preserve">L’équipe administrative et les élèves ont accès en lecture à l’espace réservé aux professeurs d’une classe. </w:delText>
        </w:r>
      </w:del>
    </w:p>
    <w:p w14:paraId="540CDAC9" w14:textId="76DBE19F" w:rsidR="00FD7E2B" w:rsidRPr="00FD7E2B" w:rsidDel="00F4165D" w:rsidRDefault="00FD7E2B">
      <w:pPr>
        <w:pStyle w:val="Default"/>
        <w:rPr>
          <w:del w:id="494" w:author="Auteur"/>
          <w:rFonts w:ascii="Avenir Next LT Pro" w:hAnsi="Avenir Next LT Pro"/>
        </w:rPr>
      </w:pPr>
    </w:p>
    <w:p w14:paraId="0C323461" w14:textId="09D93165" w:rsidR="00FD7E2B" w:rsidRPr="00BE39BE" w:rsidDel="00F4165D" w:rsidRDefault="00FD7E2B">
      <w:pPr>
        <w:pStyle w:val="Default"/>
        <w:rPr>
          <w:del w:id="495" w:author="Auteur"/>
        </w:rPr>
        <w:pPrChange w:id="496" w:author="Auteur">
          <w:pPr>
            <w:pStyle w:val="Default"/>
            <w:numPr>
              <w:numId w:val="3"/>
            </w:numPr>
            <w:ind w:left="720" w:hanging="360"/>
          </w:pPr>
        </w:pPrChange>
      </w:pPr>
      <w:del w:id="497" w:author="Auteur">
        <w:r w:rsidRPr="00FD7E2B" w:rsidDel="00F4165D">
          <w:rPr>
            <w:rFonts w:ascii="Avenir Next LT Pro" w:hAnsi="Avenir Next LT Pro"/>
          </w:rPr>
          <w:delText xml:space="preserve">Les formateurs ont accès à l’espace commun « élèves » d’une classe, pour enregistrer un nouveau document ou faire « enregistrer-sous » pour créer une copie d’un document d’un élève. Ils ont bien sûr accès en </w:delText>
        </w:r>
        <w:r w:rsidRPr="00BE39BE" w:rsidDel="00F4165D">
          <w:rPr>
            <w:rFonts w:ascii="Avenir Next LT Pro" w:hAnsi="Avenir Next LT Pro"/>
          </w:rPr>
          <w:delText>lecture</w:delText>
        </w:r>
        <w:r w:rsidR="00BE39BE" w:rsidRPr="00BE39BE" w:rsidDel="00F4165D">
          <w:rPr>
            <w:rFonts w:ascii="Avenir Next LT Pro" w:hAnsi="Avenir Next LT Pro"/>
          </w:rPr>
          <w:delText xml:space="preserve"> aux documents des élèves mais ne peuvent en aucun cas les supprimer.</w:delText>
        </w:r>
        <w:r w:rsidR="00BE39BE" w:rsidRPr="00BE39BE" w:rsidDel="00F4165D">
          <w:rPr>
            <w:rFonts w:ascii="Avenir Next LT Pro" w:hAnsi="Avenir Next LT Pro"/>
            <w:sz w:val="22"/>
            <w:szCs w:val="22"/>
          </w:rPr>
          <w:delText xml:space="preserve"> </w:delText>
        </w:r>
      </w:del>
    </w:p>
    <w:p w14:paraId="63EF09C7" w14:textId="185D12F9" w:rsidR="00D65C67" w:rsidDel="00CC697E" w:rsidRDefault="00D65C67">
      <w:pPr>
        <w:pStyle w:val="Default"/>
        <w:rPr>
          <w:del w:id="498" w:author="Auteur"/>
          <w:rFonts w:ascii="Avenir Next LT Pro" w:hAnsi="Avenir Next LT Pro"/>
          <w:b/>
          <w:bCs/>
          <w:noProof/>
          <w:sz w:val="32"/>
          <w:szCs w:val="32"/>
        </w:rPr>
        <w:pPrChange w:id="499" w:author="Auteur">
          <w:pPr/>
        </w:pPrChange>
      </w:pPr>
    </w:p>
    <w:p w14:paraId="627D38E6" w14:textId="73C5C0E7" w:rsidR="0070672E" w:rsidDel="00CC697E" w:rsidRDefault="0070672E" w:rsidP="00D65C67">
      <w:pPr>
        <w:rPr>
          <w:del w:id="500" w:author="Auteur"/>
          <w:rFonts w:ascii="Avenir Next LT Pro" w:hAnsi="Avenir Next LT Pro"/>
          <w:b/>
          <w:bCs/>
          <w:sz w:val="32"/>
          <w:szCs w:val="32"/>
        </w:rPr>
      </w:pPr>
    </w:p>
    <w:p w14:paraId="20DD9BA2" w14:textId="77777777" w:rsidR="00571ADA" w:rsidRDefault="00571ADA" w:rsidP="00D65C67">
      <w:pPr>
        <w:rPr>
          <w:rFonts w:ascii="Avenir Next LT Pro" w:hAnsi="Avenir Next LT Pro"/>
          <w:b/>
          <w:bCs/>
          <w:noProof/>
          <w:sz w:val="32"/>
          <w:szCs w:val="32"/>
        </w:rPr>
      </w:pPr>
      <w:r>
        <w:rPr>
          <w:rFonts w:ascii="Avenir Next LT Pro" w:hAnsi="Avenir Next LT Pro"/>
          <w:b/>
          <w:bCs/>
          <w:noProof/>
          <w:sz w:val="32"/>
          <w:szCs w:val="32"/>
        </w:rPr>
        <mc:AlternateContent>
          <mc:Choice Requires="wps">
            <w:drawing>
              <wp:inline distT="0" distB="0" distL="0" distR="0" wp14:anchorId="691E1BA1" wp14:editId="4316D88A">
                <wp:extent cx="6664960" cy="428625"/>
                <wp:effectExtent l="38100" t="38100" r="40640" b="43180"/>
                <wp:docPr id="1065790169" name="Zone de texte 5"/>
                <wp:cNvGraphicFramePr/>
                <a:graphic xmlns:a="http://schemas.openxmlformats.org/drawingml/2006/main">
                  <a:graphicData uri="http://schemas.microsoft.com/office/word/2010/wordprocessingShape">
                    <wps:wsp>
                      <wps:cNvSpPr txBox="1"/>
                      <wps:spPr>
                        <a:xfrm>
                          <a:off x="0" y="0"/>
                          <a:ext cx="6664960" cy="428625"/>
                        </a:xfrm>
                        <a:prstGeom prst="rect">
                          <a:avLst/>
                        </a:prstGeom>
                        <a:solidFill>
                          <a:schemeClr val="accent1">
                            <a:lumMod val="75000"/>
                            <a:alpha val="1000"/>
                          </a:schemeClr>
                        </a:solidFill>
                        <a:ln w="19050" cap="flat">
                          <a:noFill/>
                          <a:prstDash val="solid"/>
                          <a:miter lim="400000"/>
                        </a:ln>
                        <a:effectLst>
                          <a:outerShdw blurRad="50800" dist="38100" dir="18900000" algn="bl" rotWithShape="0">
                            <a:prstClr val="black">
                              <a:alpha val="40000"/>
                            </a:prstClr>
                          </a:outerShdw>
                        </a:effectLst>
                        <a:sp3d/>
                      </wps:spPr>
                      <wps:style>
                        <a:lnRef idx="0">
                          <a:scrgbClr r="0" g="0" b="0"/>
                        </a:lnRef>
                        <a:fillRef idx="0">
                          <a:scrgbClr r="0" g="0" b="0"/>
                        </a:fillRef>
                        <a:effectRef idx="0">
                          <a:scrgbClr r="0" g="0" b="0"/>
                        </a:effectRef>
                        <a:fontRef idx="none"/>
                      </wps:style>
                      <wps:txbx>
                        <w:txbxContent>
                          <w:p w14:paraId="0F303892" w14:textId="30CD9257" w:rsidR="00A16712" w:rsidRPr="00ED0F95" w:rsidRDefault="00A16712" w:rsidP="00571ADA">
                            <w:pPr>
                              <w:shd w:val="clear" w:color="auto" w:fill="363535" w:themeFill="background2" w:themeFillShade="40"/>
                              <w:jc w:val="cente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del w:id="501" w:author="Auteur">
                              <w:r w:rsidDel="00F4165D">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Architecture</w:delText>
                              </w:r>
                            </w:del>
                            <w:ins w:id="502" w:author="Auteur">
                              <w:del w:id="503" w:author="Auteur">
                                <w:r w:rsidDel="00CC697E">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QUESTION 3</w:delText>
                                </w:r>
                              </w:del>
                              <w:r w:rsidR="00CC697E">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 xml:space="preserve">Création de tickets </w:t>
                              </w:r>
                            </w:ins>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a:scene3d>
                          <a:camera prst="orthographicFront"/>
                          <a:lightRig rig="threePt" dir="t"/>
                        </a:scene3d>
                        <a:sp3d>
                          <a:bevelB w="311150" h="38100" prst="relaxedInset"/>
                        </a:sp3d>
                      </wps:bodyPr>
                    </wps:wsp>
                  </a:graphicData>
                </a:graphic>
              </wp:inline>
            </w:drawing>
          </mc:Choice>
          <mc:Fallback>
            <w:pict>
              <v:shape w14:anchorId="691E1BA1" id="_x0000_s1028" type="#_x0000_t202" style="width:524.8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" fillcolor="#0d294e [2404]" stroked="f" strokeweight="1.5pt">
                <v:fill opacity="771f"/>
                <v:stroke miterlimit="4"/>
                <v:shadow on="t" color="black" opacity="26214f" origin="-.5,.5" offset=".74836mm,-.74836mm"/>
                <v:textbox style="mso-fit-shape-to-text:t" inset="4pt,4pt,4pt,4pt">
                  <w:txbxContent>
                    <w:p w14:paraId="0F303892" w14:textId="30CD9257" w:rsidR="00A16712" w:rsidRPr="00ED0F95" w:rsidRDefault="00A16712" w:rsidP="00571ADA">
                      <w:pPr>
                        <w:shd w:val="clear" w:color="auto" w:fill="363535" w:themeFill="background2" w:themeFillShade="40"/>
                        <w:jc w:val="cente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del w:id="504" w:author="Auteur">
                        <w:r w:rsidDel="00F4165D">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Architecture</w:delText>
                        </w:r>
                      </w:del>
                      <w:ins w:id="505" w:author="Auteur">
                        <w:del w:id="506" w:author="Auteur">
                          <w:r w:rsidDel="00CC697E">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QUESTION 3</w:delText>
                          </w:r>
                        </w:del>
                        <w:r w:rsidR="00CC697E">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 xml:space="preserve">Création de tickets </w:t>
                        </w:r>
                      </w:ins>
                    </w:p>
                  </w:txbxContent>
                </v:textbox>
                <w10:anchorlock/>
              </v:shape>
            </w:pict>
          </mc:Fallback>
        </mc:AlternateContent>
      </w:r>
    </w:p>
    <w:p w14:paraId="5519AAF9" w14:textId="4FC0E48B" w:rsidR="00571ADA" w:rsidRDefault="00F4165D" w:rsidP="00D65C67">
      <w:pPr>
        <w:rPr>
          <w:ins w:id="507" w:author="Auteur"/>
          <w:noProof/>
        </w:rPr>
      </w:pPr>
      <w:ins w:id="508" w:author="Auteur">
        <w:del w:id="509" w:author="Auteur">
          <w:r w:rsidRPr="00F4165D" w:rsidDel="00CC697E">
            <w:rPr>
              <w:rFonts w:ascii="Avenir Next LT Pro" w:hAnsi="Avenir Next LT Pro"/>
              <w:b/>
              <w:bCs/>
              <w:noProof/>
              <w:sz w:val="32"/>
              <w:szCs w:val="32"/>
            </w:rPr>
            <w:drawing>
              <wp:inline distT="0" distB="0" distL="0" distR="0" wp14:anchorId="03F850AB" wp14:editId="706437E3">
                <wp:extent cx="3508276" cy="23622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7567" cy="2368456"/>
                        </a:xfrm>
                        <a:prstGeom prst="rect">
                          <a:avLst/>
                        </a:prstGeom>
                      </pic:spPr>
                    </pic:pic>
                  </a:graphicData>
                </a:graphic>
              </wp:inline>
            </w:drawing>
          </w:r>
        </w:del>
        <w:r w:rsidRPr="00F4165D">
          <w:rPr>
            <w:noProof/>
          </w:rPr>
          <w:t xml:space="preserve"> </w:t>
        </w:r>
        <w:del w:id="510" w:author="Auteur">
          <w:r w:rsidRPr="00F4165D" w:rsidDel="00CC697E">
            <w:rPr>
              <w:rFonts w:ascii="Avenir Next LT Pro" w:hAnsi="Avenir Next LT Pro"/>
              <w:b/>
              <w:bCs/>
              <w:noProof/>
              <w:sz w:val="32"/>
              <w:szCs w:val="32"/>
            </w:rPr>
            <w:drawing>
              <wp:inline distT="0" distB="0" distL="0" distR="0" wp14:anchorId="5244CCC0" wp14:editId="360C83AF">
                <wp:extent cx="3031787" cy="2590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41446" cy="2599054"/>
                        </a:xfrm>
                        <a:prstGeom prst="rect">
                          <a:avLst/>
                        </a:prstGeom>
                      </pic:spPr>
                    </pic:pic>
                  </a:graphicData>
                </a:graphic>
              </wp:inline>
            </w:drawing>
          </w:r>
        </w:del>
      </w:ins>
    </w:p>
    <w:p w14:paraId="1BACA9DB" w14:textId="1C6A2DA1" w:rsidR="00F4165D" w:rsidDel="00CC697E" w:rsidRDefault="00F4165D" w:rsidP="003E1657">
      <w:pPr>
        <w:pStyle w:val="Paragraphedeliste"/>
        <w:numPr>
          <w:ilvl w:val="0"/>
          <w:numId w:val="20"/>
        </w:numPr>
        <w:rPr>
          <w:del w:id="511" w:author="Auteur"/>
          <w:rFonts w:ascii="Avenir Next LT Pro" w:hAnsi="Avenir Next LT Pro"/>
          <w:bCs/>
          <w:noProof/>
        </w:rPr>
      </w:pPr>
      <w:ins w:id="512" w:author="Auteur">
        <w:del w:id="513" w:author="Auteur">
          <w:r w:rsidRPr="003E1657" w:rsidDel="00CC697E">
            <w:rPr>
              <w:noProof/>
              <w:rPrChange w:id="514" w:author="Auteur">
                <w:rPr>
                  <w:noProof/>
                </w:rPr>
              </w:rPrChange>
            </w:rPr>
            <w:drawing>
              <wp:inline distT="0" distB="0" distL="0" distR="0" wp14:anchorId="55FF2E2D" wp14:editId="2EFDD26E">
                <wp:extent cx="5077534" cy="885949"/>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7534" cy="885949"/>
                        </a:xfrm>
                        <a:prstGeom prst="rect">
                          <a:avLst/>
                        </a:prstGeom>
                      </pic:spPr>
                    </pic:pic>
                  </a:graphicData>
                </a:graphic>
              </wp:inline>
            </w:drawing>
          </w:r>
        </w:del>
        <w:r w:rsidR="00CC697E" w:rsidRPr="003E1657">
          <w:rPr>
            <w:rFonts w:ascii="Avenir Next LT Pro" w:hAnsi="Avenir Next LT Pro"/>
            <w:bCs/>
            <w:noProof/>
            <w:rPrChange w:id="515" w:author="Auteur">
              <w:rPr>
                <w:rFonts w:ascii="Avenir Next LT Pro" w:hAnsi="Avenir Next LT Pro"/>
                <w:b/>
                <w:bCs/>
                <w:noProof/>
                <w:sz w:val="32"/>
                <w:szCs w:val="32"/>
              </w:rPr>
            </w:rPrChange>
          </w:rPr>
          <w:t>connecte</w:t>
        </w:r>
        <w:r w:rsidR="00CC697E">
          <w:rPr>
            <w:rFonts w:ascii="Avenir Next LT Pro" w:hAnsi="Avenir Next LT Pro"/>
            <w:bCs/>
            <w:noProof/>
          </w:rPr>
          <w:t xml:space="preserve">z vous en tant qu’un utilisateur Self-Service </w:t>
        </w:r>
        <w:r w:rsidR="00CC697E" w:rsidRPr="00CC697E">
          <w:rPr>
            <w:rFonts w:ascii="Avenir Next LT Pro" w:hAnsi="Avenir Next LT Pro"/>
            <w:bCs/>
            <w:noProof/>
          </w:rPr>
          <w:drawing>
            <wp:inline distT="0" distB="0" distL="0" distR="0" wp14:anchorId="30654611" wp14:editId="73310D6B">
              <wp:extent cx="4991100" cy="2354725"/>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09470" cy="2363392"/>
                      </a:xfrm>
                      <a:prstGeom prst="rect">
                        <a:avLst/>
                      </a:prstGeom>
                    </pic:spPr>
                  </pic:pic>
                </a:graphicData>
              </a:graphic>
            </wp:inline>
          </w:drawing>
        </w:r>
      </w:ins>
    </w:p>
    <w:p w14:paraId="246955A4" w14:textId="77777777" w:rsidR="00CC697E" w:rsidRPr="003E1657" w:rsidRDefault="00CC697E">
      <w:pPr>
        <w:pStyle w:val="Paragraphedeliste"/>
        <w:numPr>
          <w:ilvl w:val="0"/>
          <w:numId w:val="20"/>
        </w:numPr>
        <w:rPr>
          <w:ins w:id="516" w:author="Auteur"/>
          <w:rFonts w:ascii="Avenir Next LT Pro" w:hAnsi="Avenir Next LT Pro"/>
          <w:bCs/>
          <w:noProof/>
          <w:rPrChange w:id="517" w:author="Auteur">
            <w:rPr>
              <w:ins w:id="518" w:author="Auteur"/>
              <w:noProof/>
            </w:rPr>
          </w:rPrChange>
        </w:rPr>
        <w:pPrChange w:id="519" w:author="Auteur">
          <w:pPr/>
        </w:pPrChange>
      </w:pPr>
    </w:p>
    <w:p w14:paraId="143428BD" w14:textId="3BDCBC01" w:rsidR="0070672E" w:rsidRDefault="00CC697E" w:rsidP="003E1657">
      <w:pPr>
        <w:pStyle w:val="Paragraphedeliste"/>
        <w:numPr>
          <w:ilvl w:val="0"/>
          <w:numId w:val="20"/>
        </w:numPr>
        <w:rPr>
          <w:ins w:id="520" w:author="Auteur"/>
          <w:noProof/>
        </w:rPr>
      </w:pPr>
      <w:ins w:id="521" w:author="Auteur">
        <w:r>
          <w:rPr>
            <w:noProof/>
          </w:rPr>
          <w:t xml:space="preserve">A gauche vous devez voir « créer un ticket » </w:t>
        </w:r>
      </w:ins>
      <w:del w:id="522" w:author="Auteur">
        <w:r w:rsidR="00027335" w:rsidRPr="003E1657" w:rsidDel="00F4165D">
          <w:rPr>
            <w:noProof/>
            <w:rPrChange w:id="523" w:author="Auteur">
              <w:rPr>
                <w:noProof/>
              </w:rPr>
            </w:rPrChange>
          </w:rPr>
          <w:drawing>
            <wp:inline distT="0" distB="0" distL="0" distR="0" wp14:anchorId="4DD1B0E2" wp14:editId="3A2FCF15">
              <wp:extent cx="6773545" cy="7315200"/>
              <wp:effectExtent l="0" t="0" r="8255" b="0"/>
              <wp:docPr id="643766890"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73545" cy="7315200"/>
                      </a:xfrm>
                      <a:prstGeom prst="rect">
                        <a:avLst/>
                      </a:prstGeom>
                      <a:noFill/>
                      <a:ln>
                        <a:noFill/>
                      </a:ln>
                    </pic:spPr>
                  </pic:pic>
                </a:graphicData>
              </a:graphic>
            </wp:inline>
          </w:drawing>
        </w:r>
      </w:del>
    </w:p>
    <w:p w14:paraId="1E254F34" w14:textId="792C2566" w:rsidR="00CC697E" w:rsidRDefault="00CC697E" w:rsidP="003E1657">
      <w:pPr>
        <w:pStyle w:val="Paragraphedeliste"/>
        <w:rPr>
          <w:ins w:id="524" w:author="Auteur"/>
          <w:noProof/>
        </w:rPr>
      </w:pPr>
    </w:p>
    <w:p w14:paraId="607B4228" w14:textId="77777777" w:rsidR="007E1F71" w:rsidRDefault="007E1F71" w:rsidP="003E1657">
      <w:pPr>
        <w:pStyle w:val="Paragraphedeliste"/>
        <w:rPr>
          <w:ins w:id="525" w:author="Auteur"/>
          <w:noProof/>
        </w:rPr>
      </w:pPr>
    </w:p>
    <w:p w14:paraId="40610030" w14:textId="77777777" w:rsidR="007E1F71" w:rsidRDefault="007E1F71" w:rsidP="003E1657">
      <w:pPr>
        <w:pStyle w:val="Paragraphedeliste"/>
        <w:rPr>
          <w:ins w:id="526" w:author="Auteur"/>
          <w:noProof/>
        </w:rPr>
      </w:pPr>
    </w:p>
    <w:p w14:paraId="2DA3BF81" w14:textId="73A5F2D0" w:rsidR="00CC697E" w:rsidRDefault="00CC697E" w:rsidP="003E1657">
      <w:pPr>
        <w:pStyle w:val="Paragraphedeliste"/>
        <w:rPr>
          <w:ins w:id="527" w:author="Auteur"/>
          <w:noProof/>
        </w:rPr>
      </w:pPr>
      <w:ins w:id="528" w:author="Auteur">
        <w:r>
          <w:rPr>
            <w:noProof/>
          </w:rPr>
          <w:t>Moi de mon cotés j’ai crée 3 catégories différentes et 3 tickets (1tickets dans chaque catégories)</w:t>
        </w:r>
        <w:r w:rsidR="007E1F71">
          <w:rPr>
            <w:noProof/>
          </w:rPr>
          <w:t>.</w:t>
        </w:r>
      </w:ins>
    </w:p>
    <w:p w14:paraId="3F11C279" w14:textId="3BFD81C9" w:rsidR="007E1F71" w:rsidRDefault="007E1F71" w:rsidP="003E1657">
      <w:pPr>
        <w:pStyle w:val="Paragraphedeliste"/>
        <w:rPr>
          <w:ins w:id="529" w:author="Auteur"/>
          <w:noProof/>
        </w:rPr>
      </w:pPr>
    </w:p>
    <w:p w14:paraId="0768CA53" w14:textId="5A267E82" w:rsidR="007E1F71" w:rsidRDefault="007E1F71">
      <w:pPr>
        <w:pStyle w:val="Paragraphedeliste"/>
        <w:rPr>
          <w:noProof/>
        </w:rPr>
        <w:pPrChange w:id="530" w:author="Auteur">
          <w:pPr/>
        </w:pPrChange>
      </w:pPr>
      <w:ins w:id="531" w:author="Auteur">
        <w:r w:rsidRPr="004D1495">
          <w:rPr>
            <w:noProof/>
          </w:rPr>
          <w:drawing>
            <wp:inline distT="0" distB="0" distL="0" distR="0" wp14:anchorId="11D02F73" wp14:editId="7AB909AB">
              <wp:extent cx="5760720" cy="3191510"/>
              <wp:effectExtent l="0" t="0" r="0" b="889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91510"/>
                      </a:xfrm>
                      <a:prstGeom prst="rect">
                        <a:avLst/>
                      </a:prstGeom>
                    </pic:spPr>
                  </pic:pic>
                </a:graphicData>
              </a:graphic>
            </wp:inline>
          </w:drawing>
        </w:r>
      </w:ins>
    </w:p>
    <w:p w14:paraId="62FDB514" w14:textId="77777777" w:rsidR="00F27292" w:rsidRDefault="00F27292" w:rsidP="00D65C67">
      <w:pPr>
        <w:rPr>
          <w:rFonts w:ascii="Avenir Next LT Pro" w:hAnsi="Avenir Next LT Pro"/>
          <w:noProof/>
        </w:rPr>
      </w:pPr>
    </w:p>
    <w:p w14:paraId="7A02B203" w14:textId="77777777" w:rsidR="00392617" w:rsidRDefault="00392617" w:rsidP="00D65C67">
      <w:pPr>
        <w:rPr>
          <w:rFonts w:ascii="Avenir Next LT Pro" w:hAnsi="Avenir Next LT Pro"/>
          <w:noProof/>
        </w:rPr>
      </w:pPr>
    </w:p>
    <w:p w14:paraId="11FBE9DF" w14:textId="44CC872F" w:rsidR="000014E3" w:rsidDel="00F4165D" w:rsidRDefault="00683B37" w:rsidP="00D65C67">
      <w:pPr>
        <w:rPr>
          <w:del w:id="532" w:author="Auteur"/>
          <w:rFonts w:ascii="Avenir Next LT Pro" w:hAnsi="Avenir Next LT Pro"/>
          <w:noProof/>
        </w:rPr>
      </w:pPr>
      <w:del w:id="533" w:author="Auteur">
        <w:r w:rsidRPr="00683B37" w:rsidDel="00F4165D">
          <w:rPr>
            <w:rFonts w:ascii="Avenir Next LT Pro" w:hAnsi="Avenir Next LT Pro"/>
            <w:noProof/>
          </w:rPr>
          <w:delText>Voici l</w:delText>
        </w:r>
        <w:r w:rsidR="00FD22C8" w:rsidDel="00F4165D">
          <w:rPr>
            <w:rFonts w:ascii="Avenir Next LT Pro" w:hAnsi="Avenir Next LT Pro"/>
            <w:noProof/>
          </w:rPr>
          <w:delText xml:space="preserve">e schéma ASI, présentant </w:delText>
        </w:r>
        <w:r w:rsidR="00F27292" w:rsidDel="00F4165D">
          <w:rPr>
            <w:rFonts w:ascii="Avenir Next LT Pro" w:hAnsi="Avenir Next LT Pro"/>
            <w:noProof/>
          </w:rPr>
          <w:delText>les deux serveurs</w:delText>
        </w:r>
        <w:r w:rsidR="00DD76CA" w:rsidDel="00F4165D">
          <w:rPr>
            <w:rFonts w:ascii="Avenir Next LT Pro" w:hAnsi="Avenir Next LT Pro"/>
            <w:noProof/>
          </w:rPr>
          <w:delText> :</w:delText>
        </w:r>
        <w:r w:rsidR="002C22CA" w:rsidDel="00F4165D">
          <w:rPr>
            <w:rFonts w:ascii="Avenir Next LT Pro" w:hAnsi="Avenir Next LT Pro"/>
            <w:noProof/>
          </w:rPr>
          <w:delText xml:space="preserve"> le serveur Ecole qui servira aux élèves et aux professeurs, ainsi que le serveur Administration pour les employés de </w:delText>
        </w:r>
        <w:r w:rsidR="00010F54" w:rsidDel="00F4165D">
          <w:rPr>
            <w:rFonts w:ascii="Avenir Next LT Pro" w:hAnsi="Avenir Next LT Pro"/>
            <w:noProof/>
          </w:rPr>
          <w:delText>l’établissement.</w:delText>
        </w:r>
        <w:r w:rsidR="00DC1989" w:rsidDel="00F4165D">
          <w:rPr>
            <w:rFonts w:ascii="Avenir Next LT Pro" w:hAnsi="Avenir Next LT Pro"/>
            <w:noProof/>
          </w:rPr>
          <w:delText xml:space="preserve"> Comme on peut l’observer sur le schéma, </w:delText>
        </w:r>
        <w:r w:rsidR="00B86190" w:rsidDel="00F4165D">
          <w:rPr>
            <w:rFonts w:ascii="Avenir Next LT Pro" w:hAnsi="Avenir Next LT Pro"/>
            <w:noProof/>
          </w:rPr>
          <w:delText>chaque rôle possède bien un espace dédié</w:delText>
        </w:r>
        <w:r w:rsidR="00F32162" w:rsidDel="00F4165D">
          <w:rPr>
            <w:rFonts w:ascii="Avenir Next LT Pro" w:hAnsi="Avenir Next LT Pro"/>
            <w:noProof/>
          </w:rPr>
          <w:delText>, et les règles d’accés en écriture et en lecture respectent bien le cahier des charges.</w:delText>
        </w:r>
      </w:del>
    </w:p>
    <w:p w14:paraId="63866D51" w14:textId="32C903A2" w:rsidR="000014E3" w:rsidRDefault="0032391B" w:rsidP="00D65C67">
      <w:pPr>
        <w:rPr>
          <w:rFonts w:ascii="Avenir Next LT Pro" w:hAnsi="Avenir Next LT Pro"/>
          <w:noProof/>
        </w:rPr>
      </w:pPr>
      <w:r>
        <w:rPr>
          <w:rFonts w:ascii="Avenir Next LT Pro" w:hAnsi="Avenir Next LT Pro"/>
          <w:b/>
          <w:bCs/>
          <w:noProof/>
          <w:sz w:val="32"/>
          <w:szCs w:val="32"/>
        </w:rPr>
        <mc:AlternateContent>
          <mc:Choice Requires="wps">
            <w:drawing>
              <wp:inline distT="0" distB="0" distL="0" distR="0" wp14:anchorId="649D36DD" wp14:editId="7E4EB464">
                <wp:extent cx="6664960" cy="428625"/>
                <wp:effectExtent l="38100" t="38100" r="40640" b="43180"/>
                <wp:docPr id="1973268602" name="Zone de texte 5"/>
                <wp:cNvGraphicFramePr/>
                <a:graphic xmlns:a="http://schemas.openxmlformats.org/drawingml/2006/main">
                  <a:graphicData uri="http://schemas.microsoft.com/office/word/2010/wordprocessingShape">
                    <wps:wsp>
                      <wps:cNvSpPr txBox="1"/>
                      <wps:spPr>
                        <a:xfrm>
                          <a:off x="0" y="0"/>
                          <a:ext cx="6664960" cy="428625"/>
                        </a:xfrm>
                        <a:prstGeom prst="rect">
                          <a:avLst/>
                        </a:prstGeom>
                        <a:solidFill>
                          <a:schemeClr val="accent1">
                            <a:lumMod val="75000"/>
                            <a:alpha val="1000"/>
                          </a:schemeClr>
                        </a:solidFill>
                        <a:ln w="19050" cap="flat">
                          <a:noFill/>
                          <a:prstDash val="solid"/>
                          <a:miter lim="400000"/>
                        </a:ln>
                        <a:effectLst>
                          <a:outerShdw blurRad="50800" dist="38100" dir="18900000" algn="bl" rotWithShape="0">
                            <a:prstClr val="black">
                              <a:alpha val="40000"/>
                            </a:prstClr>
                          </a:outerShdw>
                        </a:effectLst>
                        <a:sp3d/>
                      </wps:spPr>
                      <wps:style>
                        <a:lnRef idx="0">
                          <a:scrgbClr r="0" g="0" b="0"/>
                        </a:lnRef>
                        <a:fillRef idx="0">
                          <a:scrgbClr r="0" g="0" b="0"/>
                        </a:fillRef>
                        <a:effectRef idx="0">
                          <a:scrgbClr r="0" g="0" b="0"/>
                        </a:effectRef>
                        <a:fontRef idx="none"/>
                      </wps:style>
                      <wps:txbx>
                        <w:txbxContent>
                          <w:p w14:paraId="29A179C3" w14:textId="52DA3BCD" w:rsidR="00A16712" w:rsidRPr="00ED0F95" w:rsidRDefault="00A16712" w:rsidP="0032391B">
                            <w:pPr>
                              <w:shd w:val="clear" w:color="auto" w:fill="363535" w:themeFill="background2" w:themeFillShade="40"/>
                              <w:jc w:val="cente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ins w:id="534" w:author="Auteur">
                              <w:del w:id="535" w:author="Auteur">
                                <w:r w:rsidDel="007E1F71">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QUESTION 4</w:delText>
                                </w:r>
                              </w:del>
                            </w:ins>
                            <w:del w:id="536" w:author="Auteur">
                              <w:r w:rsidDel="007E1F71">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Configuration</w:delText>
                              </w:r>
                            </w:del>
                            <w:ins w:id="537" w:author="Auteur">
                              <w:r w:rsidR="007E1F71">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Gérer les tickets</w:t>
                              </w:r>
                            </w:ins>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a:scene3d>
                          <a:camera prst="orthographicFront"/>
                          <a:lightRig rig="threePt" dir="t"/>
                        </a:scene3d>
                        <a:sp3d>
                          <a:bevelB w="311150" h="38100" prst="relaxedInset"/>
                        </a:sp3d>
                      </wps:bodyPr>
                    </wps:wsp>
                  </a:graphicData>
                </a:graphic>
              </wp:inline>
            </w:drawing>
          </mc:Choice>
          <mc:Fallback>
            <w:pict>
              <v:shape w14:anchorId="649D36DD" id="_x0000_s1029" type="#_x0000_t202" style="width:524.8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" fillcolor="#0d294e [2404]" stroked="f" strokeweight="1.5pt">
                <v:fill opacity="771f"/>
                <v:stroke miterlimit="4"/>
                <v:shadow on="t" color="black" opacity="26214f" origin="-.5,.5" offset=".74836mm,-.74836mm"/>
                <v:textbox style="mso-fit-shape-to-text:t" inset="4pt,4pt,4pt,4pt">
                  <w:txbxContent>
                    <w:p w14:paraId="29A179C3" w14:textId="52DA3BCD" w:rsidR="00A16712" w:rsidRPr="00ED0F95" w:rsidRDefault="00A16712" w:rsidP="0032391B">
                      <w:pPr>
                        <w:shd w:val="clear" w:color="auto" w:fill="363535" w:themeFill="background2" w:themeFillShade="40"/>
                        <w:jc w:val="cente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ins w:id="538" w:author="Auteur">
                        <w:del w:id="539" w:author="Auteur">
                          <w:r w:rsidDel="007E1F71">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QUESTION 4</w:delText>
                          </w:r>
                        </w:del>
                      </w:ins>
                      <w:del w:id="540" w:author="Auteur">
                        <w:r w:rsidDel="007E1F71">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Configuration</w:delText>
                        </w:r>
                      </w:del>
                      <w:ins w:id="541" w:author="Auteur">
                        <w:r w:rsidR="007E1F71">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Gérer les tickets</w:t>
                        </w:r>
                      </w:ins>
                    </w:p>
                  </w:txbxContent>
                </v:textbox>
                <w10:anchorlock/>
              </v:shape>
            </w:pict>
          </mc:Fallback>
        </mc:AlternateContent>
      </w:r>
    </w:p>
    <w:p w14:paraId="606F8CD8" w14:textId="77777777" w:rsidR="000014E3" w:rsidRDefault="000014E3" w:rsidP="00D65C67">
      <w:pPr>
        <w:rPr>
          <w:rFonts w:ascii="Avenir Next LT Pro" w:hAnsi="Avenir Next LT Pro"/>
          <w:noProof/>
        </w:rPr>
      </w:pPr>
    </w:p>
    <w:p w14:paraId="7F003FF5" w14:textId="77777777" w:rsidR="00C16ECB" w:rsidRDefault="00C16ECB" w:rsidP="00D65C67">
      <w:pPr>
        <w:rPr>
          <w:rFonts w:ascii="Avenir Next LT Pro" w:hAnsi="Avenir Next LT Pro"/>
          <w:noProof/>
        </w:rPr>
      </w:pPr>
    </w:p>
    <w:p w14:paraId="70314060" w14:textId="6E1E34C4" w:rsidR="00FA0F7D" w:rsidRPr="003E1657" w:rsidDel="007E1F71" w:rsidRDefault="007E1F71" w:rsidP="003E1657">
      <w:pPr>
        <w:pStyle w:val="Paragraphedeliste"/>
        <w:numPr>
          <w:ilvl w:val="0"/>
          <w:numId w:val="21"/>
        </w:numPr>
        <w:rPr>
          <w:del w:id="542" w:author="Auteur"/>
          <w:b/>
          <w:noProof/>
          <w:color w:val="002060"/>
          <w:u w:val="single"/>
          <w:rPrChange w:id="543" w:author="Auteur">
            <w:rPr>
              <w:del w:id="544" w:author="Auteur"/>
              <w:noProof/>
            </w:rPr>
          </w:rPrChange>
        </w:rPr>
      </w:pPr>
      <w:ins w:id="545" w:author="Auteur">
        <w:r>
          <w:rPr>
            <w:noProof/>
          </w:rPr>
          <w:t>Se connecter en tant que Super-Admin</w:t>
        </w:r>
        <w:del w:id="546" w:author="Auteur">
          <w:r w:rsidR="00F4165D" w:rsidRPr="00F4165D" w:rsidDel="007E1F71">
            <w:rPr>
              <w:rFonts w:ascii="Avenir Next LT Pro" w:hAnsi="Avenir Next LT Pro"/>
              <w:bCs/>
              <w:noProof/>
              <w:sz w:val="32"/>
              <w:szCs w:val="32"/>
            </w:rPr>
            <w:drawing>
              <wp:inline distT="0" distB="0" distL="0" distR="0" wp14:anchorId="3E5E8466" wp14:editId="3829A374">
                <wp:extent cx="3272661" cy="3268980"/>
                <wp:effectExtent l="0" t="0" r="4445"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92003" cy="3288300"/>
                        </a:xfrm>
                        <a:prstGeom prst="rect">
                          <a:avLst/>
                        </a:prstGeom>
                      </pic:spPr>
                    </pic:pic>
                  </a:graphicData>
                </a:graphic>
              </wp:inline>
            </w:drawing>
          </w:r>
          <w:r w:rsidR="00F4165D" w:rsidRPr="00F4165D" w:rsidDel="007E1F71">
            <w:rPr>
              <w:noProof/>
            </w:rPr>
            <w:delText xml:space="preserve"> </w:delText>
          </w:r>
          <w:r w:rsidR="00F4165D" w:rsidRPr="00F4165D" w:rsidDel="007E1F71">
            <w:rPr>
              <w:rFonts w:ascii="Avenir Next LT Pro" w:hAnsi="Avenir Next LT Pro"/>
              <w:bCs/>
              <w:noProof/>
              <w:sz w:val="32"/>
              <w:szCs w:val="32"/>
            </w:rPr>
            <w:drawing>
              <wp:inline distT="0" distB="0" distL="0" distR="0" wp14:anchorId="025B98DC" wp14:editId="251DC218">
                <wp:extent cx="3314700" cy="5114977"/>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19274" cy="5122035"/>
                        </a:xfrm>
                        <a:prstGeom prst="rect">
                          <a:avLst/>
                        </a:prstGeom>
                      </pic:spPr>
                    </pic:pic>
                  </a:graphicData>
                </a:graphic>
              </wp:inline>
            </w:drawing>
          </w:r>
          <w:r w:rsidR="00F4165D" w:rsidRPr="003E1657" w:rsidDel="007E1F71">
            <w:rPr>
              <w:b/>
              <w:noProof/>
              <w:color w:val="002060"/>
              <w:u w:val="single"/>
              <w:rPrChange w:id="547" w:author="Auteur">
                <w:rPr>
                  <w:noProof/>
                </w:rPr>
              </w:rPrChange>
            </w:rPr>
            <w:delText>Les Vlans 10,20 et 30 accèdent bien aux services WEB et FTP</w:delText>
          </w:r>
        </w:del>
      </w:ins>
      <w:del w:id="548" w:author="Auteur">
        <w:r w:rsidR="00C16ECB" w:rsidRPr="003E1657" w:rsidDel="007E1F71">
          <w:rPr>
            <w:rFonts w:ascii="Avenir Next LT Pro" w:hAnsi="Avenir Next LT Pro"/>
            <w:b/>
            <w:bCs/>
            <w:noProof/>
            <w:sz w:val="32"/>
            <w:szCs w:val="32"/>
            <w:rPrChange w:id="549" w:author="Auteur">
              <w:rPr>
                <w:rFonts w:ascii="Avenir Next LT Pro" w:hAnsi="Avenir Next LT Pro"/>
                <w:bCs/>
                <w:noProof/>
                <w:sz w:val="32"/>
                <w:szCs w:val="32"/>
              </w:rPr>
            </w:rPrChange>
          </w:rPr>
          <w:delText>Mise en place des VM</w:delText>
        </w:r>
        <w:r w:rsidR="00796192" w:rsidRPr="003E1657" w:rsidDel="007E1F71">
          <w:rPr>
            <w:rFonts w:ascii="Avenir Next LT Pro" w:hAnsi="Avenir Next LT Pro"/>
            <w:b/>
            <w:bCs/>
            <w:noProof/>
            <w:sz w:val="32"/>
            <w:szCs w:val="32"/>
            <w:rPrChange w:id="550" w:author="Auteur">
              <w:rPr>
                <w:rFonts w:ascii="Avenir Next LT Pro" w:hAnsi="Avenir Next LT Pro"/>
                <w:bCs/>
                <w:noProof/>
                <w:sz w:val="32"/>
                <w:szCs w:val="32"/>
              </w:rPr>
            </w:rPrChange>
          </w:rPr>
          <w:delText xml:space="preserve"> et du Serveur</w:delText>
        </w:r>
        <w:r w:rsidR="00C16ECB" w:rsidRPr="003E1657" w:rsidDel="007E1F71">
          <w:rPr>
            <w:rFonts w:ascii="Avenir Next LT Pro" w:hAnsi="Avenir Next LT Pro"/>
            <w:b/>
            <w:bCs/>
            <w:noProof/>
            <w:sz w:val="32"/>
            <w:szCs w:val="32"/>
            <w:rPrChange w:id="551" w:author="Auteur">
              <w:rPr>
                <w:rFonts w:ascii="Avenir Next LT Pro" w:hAnsi="Avenir Next LT Pro"/>
                <w:bCs/>
                <w:noProof/>
                <w:sz w:val="32"/>
                <w:szCs w:val="32"/>
              </w:rPr>
            </w:rPrChange>
          </w:rPr>
          <w:delText> :</w:delText>
        </w:r>
      </w:del>
    </w:p>
    <w:p w14:paraId="17DB24B0" w14:textId="77777777" w:rsidR="007E1F71" w:rsidRPr="003E1657" w:rsidRDefault="007E1F71">
      <w:pPr>
        <w:pStyle w:val="Paragraphedeliste"/>
        <w:numPr>
          <w:ilvl w:val="0"/>
          <w:numId w:val="21"/>
        </w:numPr>
        <w:rPr>
          <w:ins w:id="552" w:author="Auteur"/>
          <w:b/>
          <w:noProof/>
          <w:color w:val="002060"/>
          <w:u w:val="single"/>
          <w:rPrChange w:id="553" w:author="Auteur">
            <w:rPr>
              <w:ins w:id="554" w:author="Auteur"/>
              <w:noProof/>
            </w:rPr>
          </w:rPrChange>
        </w:rPr>
        <w:pPrChange w:id="555" w:author="Auteur">
          <w:pPr/>
        </w:pPrChange>
      </w:pPr>
    </w:p>
    <w:p w14:paraId="2F48BA53" w14:textId="468AF353" w:rsidR="00F4165D" w:rsidDel="007E1F71" w:rsidRDefault="007E1F71" w:rsidP="003E1657">
      <w:pPr>
        <w:pStyle w:val="Paragraphedeliste"/>
        <w:numPr>
          <w:ilvl w:val="0"/>
          <w:numId w:val="21"/>
        </w:numPr>
        <w:rPr>
          <w:del w:id="556" w:author="Auteur"/>
          <w:rFonts w:ascii="Avenir Next LT Pro" w:hAnsi="Avenir Next LT Pro"/>
          <w:bCs/>
          <w:noProof/>
        </w:rPr>
      </w:pPr>
      <w:ins w:id="557" w:author="Auteur">
        <w:r w:rsidRPr="003E1657">
          <w:rPr>
            <w:rFonts w:ascii="Avenir Next LT Pro" w:hAnsi="Avenir Next LT Pro"/>
            <w:bCs/>
            <w:noProof/>
            <w:rPrChange w:id="558" w:author="Auteur">
              <w:rPr>
                <w:rFonts w:ascii="Avenir Next LT Pro" w:hAnsi="Avenir Next LT Pro"/>
                <w:bCs/>
                <w:noProof/>
                <w:sz w:val="32"/>
                <w:szCs w:val="32"/>
              </w:rPr>
            </w:rPrChange>
          </w:rPr>
          <w:lastRenderedPageBreak/>
          <w:t>Allez dans Assitance/tickets</w:t>
        </w:r>
        <w:r>
          <w:rPr>
            <w:rFonts w:ascii="Avenir Next LT Pro" w:hAnsi="Avenir Next LT Pro"/>
            <w:bCs/>
            <w:noProof/>
          </w:rPr>
          <w:t xml:space="preserve">  </w:t>
        </w:r>
      </w:ins>
    </w:p>
    <w:p w14:paraId="5BA59C14" w14:textId="77777777" w:rsidR="007E1F71" w:rsidRPr="003E1657" w:rsidRDefault="007E1F71">
      <w:pPr>
        <w:pStyle w:val="Paragraphedeliste"/>
        <w:numPr>
          <w:ilvl w:val="0"/>
          <w:numId w:val="21"/>
        </w:numPr>
        <w:rPr>
          <w:ins w:id="559" w:author="Auteur"/>
          <w:rFonts w:ascii="Avenir Next LT Pro" w:hAnsi="Avenir Next LT Pro"/>
          <w:bCs/>
          <w:noProof/>
          <w:rPrChange w:id="560" w:author="Auteur">
            <w:rPr>
              <w:ins w:id="561" w:author="Auteur"/>
              <w:rFonts w:ascii="Avenir Next LT Pro" w:hAnsi="Avenir Next LT Pro"/>
              <w:bCs/>
              <w:noProof/>
              <w:sz w:val="32"/>
              <w:szCs w:val="32"/>
            </w:rPr>
          </w:rPrChange>
        </w:rPr>
        <w:pPrChange w:id="562" w:author="Auteur">
          <w:pPr>
            <w:pStyle w:val="Paragraphedeliste"/>
            <w:numPr>
              <w:numId w:val="4"/>
            </w:numPr>
            <w:ind w:hanging="360"/>
          </w:pPr>
        </w:pPrChange>
      </w:pPr>
    </w:p>
    <w:p w14:paraId="43D4B712" w14:textId="32DE56B2" w:rsidR="00C16ECB" w:rsidRPr="003E1657" w:rsidDel="007E1F71" w:rsidRDefault="007E1F71">
      <w:pPr>
        <w:pStyle w:val="Paragraphedeliste"/>
        <w:numPr>
          <w:ilvl w:val="0"/>
          <w:numId w:val="21"/>
        </w:numPr>
        <w:rPr>
          <w:del w:id="563" w:author="Auteur"/>
          <w:rFonts w:ascii="Avenir Next LT Pro" w:hAnsi="Avenir Next LT Pro"/>
          <w:bCs/>
          <w:noProof/>
          <w:rPrChange w:id="564" w:author="Auteur">
            <w:rPr>
              <w:del w:id="565" w:author="Auteur"/>
              <w:rFonts w:ascii="Avenir Next LT Pro" w:hAnsi="Avenir Next LT Pro"/>
              <w:bCs/>
              <w:noProof/>
              <w:sz w:val="32"/>
              <w:szCs w:val="32"/>
            </w:rPr>
          </w:rPrChange>
        </w:rPr>
        <w:pPrChange w:id="566" w:author="Auteur">
          <w:pPr/>
        </w:pPrChange>
      </w:pPr>
      <w:ins w:id="567" w:author="Auteur">
        <w:r w:rsidRPr="003E1657">
          <w:rPr>
            <w:rFonts w:ascii="Avenir Next LT Pro" w:hAnsi="Avenir Next LT Pro"/>
            <w:bCs/>
            <w:noProof/>
            <w:rPrChange w:id="568" w:author="Auteur">
              <w:rPr>
                <w:rFonts w:ascii="Avenir Next LT Pro" w:hAnsi="Avenir Next LT Pro"/>
                <w:bCs/>
                <w:noProof/>
                <w:sz w:val="32"/>
                <w:szCs w:val="32"/>
              </w:rPr>
            </w:rPrChange>
          </w:rPr>
          <w:t xml:space="preserve">Cliquez sur le ticket de votre choix  </w:t>
        </w:r>
      </w:ins>
    </w:p>
    <w:p w14:paraId="3B30998C" w14:textId="365D86D5" w:rsidR="000014E3" w:rsidDel="007E1F71" w:rsidRDefault="000014E3">
      <w:pPr>
        <w:pStyle w:val="Paragraphedeliste"/>
        <w:numPr>
          <w:ilvl w:val="0"/>
          <w:numId w:val="21"/>
        </w:numPr>
        <w:rPr>
          <w:del w:id="569" w:author="Auteur"/>
          <w:rFonts w:ascii="Avenir Next LT Pro" w:hAnsi="Avenir Next LT Pro"/>
          <w:noProof/>
        </w:rPr>
        <w:pPrChange w:id="570" w:author="Auteur">
          <w:pPr/>
        </w:pPrChange>
      </w:pPr>
    </w:p>
    <w:p w14:paraId="1484C7C0" w14:textId="644F4E6F" w:rsidR="00250F75" w:rsidDel="007E1F71" w:rsidRDefault="00F32162">
      <w:pPr>
        <w:pStyle w:val="Paragraphedeliste"/>
        <w:numPr>
          <w:ilvl w:val="0"/>
          <w:numId w:val="21"/>
        </w:numPr>
        <w:rPr>
          <w:del w:id="571" w:author="Auteur"/>
          <w:rFonts w:ascii="Avenir Next LT Pro" w:hAnsi="Avenir Next LT Pro"/>
          <w:noProof/>
        </w:rPr>
        <w:pPrChange w:id="572" w:author="Auteur">
          <w:pPr/>
        </w:pPrChange>
      </w:pPr>
      <w:del w:id="573" w:author="Auteur">
        <w:r w:rsidDel="007E1F71">
          <w:rPr>
            <w:rFonts w:ascii="Avenir Next LT Pro" w:hAnsi="Avenir Next LT Pro"/>
            <w:noProof/>
          </w:rPr>
          <w:delText xml:space="preserve"> </w:delText>
        </w:r>
        <w:r w:rsidR="007A724E" w:rsidDel="007E1F71">
          <w:rPr>
            <w:rFonts w:ascii="Avenir Next LT Pro" w:hAnsi="Avenir Next LT Pro"/>
            <w:noProof/>
          </w:rPr>
          <w:delText>Afin d</w:delText>
        </w:r>
        <w:r w:rsidR="00DE66EE" w:rsidDel="007E1F71">
          <w:rPr>
            <w:rFonts w:ascii="Avenir Next LT Pro" w:hAnsi="Avenir Next LT Pro"/>
            <w:noProof/>
          </w:rPr>
          <w:delText>e configurer no</w:delText>
        </w:r>
        <w:r w:rsidR="00C62068" w:rsidDel="007E1F71">
          <w:rPr>
            <w:rFonts w:ascii="Avenir Next LT Pro" w:hAnsi="Avenir Next LT Pro"/>
            <w:noProof/>
          </w:rPr>
          <w:delText>tre serveur</w:delText>
        </w:r>
        <w:r w:rsidR="00DE66EE" w:rsidDel="007E1F71">
          <w:rPr>
            <w:rFonts w:ascii="Avenir Next LT Pro" w:hAnsi="Avenir Next LT Pro"/>
            <w:noProof/>
          </w:rPr>
          <w:delText xml:space="preserve"> de fichiers</w:delText>
        </w:r>
        <w:r w:rsidR="00841478" w:rsidDel="007E1F71">
          <w:rPr>
            <w:rFonts w:ascii="Avenir Next LT Pro" w:hAnsi="Avenir Next LT Pro"/>
            <w:noProof/>
          </w:rPr>
          <w:delText>, nous allons utiliser des Machines Virtuelles (que nous appeleront VM, pour Virtual Machine)</w:delText>
        </w:r>
        <w:r w:rsidR="00444E66" w:rsidDel="007E1F71">
          <w:rPr>
            <w:rFonts w:ascii="Avenir Next LT Pro" w:hAnsi="Avenir Next LT Pro"/>
            <w:noProof/>
          </w:rPr>
          <w:delText xml:space="preserve"> que nous allons monter sur Oracle VM</w:delText>
        </w:r>
        <w:r w:rsidR="00C62068" w:rsidDel="007E1F71">
          <w:rPr>
            <w:rFonts w:ascii="Avenir Next LT Pro" w:hAnsi="Avenir Next LT Pro"/>
            <w:noProof/>
          </w:rPr>
          <w:delText xml:space="preserve">. Nous aurons, une VM </w:delText>
        </w:r>
        <w:r w:rsidR="00FF33BF" w:rsidDel="007E1F71">
          <w:rPr>
            <w:rFonts w:ascii="Avenir Next LT Pro" w:hAnsi="Avenir Next LT Pro"/>
            <w:noProof/>
          </w:rPr>
          <w:delText xml:space="preserve">qui tourne sous Windows Server 2019, et qui sera donc notre serveur, et une autre qui tournera sous Windows </w:delText>
        </w:r>
        <w:r w:rsidR="00507324" w:rsidDel="007E1F71">
          <w:rPr>
            <w:rFonts w:ascii="Avenir Next LT Pro" w:hAnsi="Avenir Next LT Pro"/>
            <w:noProof/>
          </w:rPr>
          <w:delText xml:space="preserve">10 Pro, et qui sera donc notre client. </w:delText>
        </w:r>
      </w:del>
    </w:p>
    <w:p w14:paraId="3F790AE3" w14:textId="5180E0D9" w:rsidR="008B1E22" w:rsidDel="007E1F71" w:rsidRDefault="008B1E22">
      <w:pPr>
        <w:pStyle w:val="Paragraphedeliste"/>
        <w:numPr>
          <w:ilvl w:val="0"/>
          <w:numId w:val="21"/>
        </w:numPr>
        <w:rPr>
          <w:del w:id="574" w:author="Auteur"/>
          <w:rFonts w:ascii="Avenir Next LT Pro" w:hAnsi="Avenir Next LT Pro"/>
          <w:noProof/>
        </w:rPr>
        <w:pPrChange w:id="575" w:author="Auteur">
          <w:pPr/>
        </w:pPrChange>
      </w:pPr>
    </w:p>
    <w:p w14:paraId="5C8EE1E7" w14:textId="7C61A46B" w:rsidR="008B1E22" w:rsidRPr="00F4165D" w:rsidDel="007E1F71" w:rsidRDefault="00F4165D">
      <w:pPr>
        <w:pStyle w:val="Paragraphedeliste"/>
        <w:numPr>
          <w:ilvl w:val="0"/>
          <w:numId w:val="21"/>
        </w:numPr>
        <w:rPr>
          <w:del w:id="576" w:author="Auteur"/>
          <w:rFonts w:ascii="Avenir Next LT Pro" w:hAnsi="Avenir Next LT Pro"/>
          <w:noProof/>
        </w:rPr>
        <w:pPrChange w:id="577" w:author="Auteur">
          <w:pPr/>
        </w:pPrChange>
      </w:pPr>
      <w:ins w:id="578" w:author="Auteur">
        <w:del w:id="579" w:author="Auteur">
          <w:r w:rsidRPr="00F4165D" w:rsidDel="007E1F71">
            <w:rPr>
              <w:rFonts w:ascii="Avenir Next LT Pro" w:hAnsi="Avenir Next LT Pro"/>
              <w:noProof/>
            </w:rPr>
            <w:drawing>
              <wp:inline distT="0" distB="0" distL="0" distR="0" wp14:anchorId="3B276486" wp14:editId="65652AF1">
                <wp:extent cx="4639322" cy="236253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9322" cy="2362530"/>
                        </a:xfrm>
                        <a:prstGeom prst="rect">
                          <a:avLst/>
                        </a:prstGeom>
                      </pic:spPr>
                    </pic:pic>
                  </a:graphicData>
                </a:graphic>
              </wp:inline>
            </w:drawing>
          </w:r>
          <w:r w:rsidRPr="00F4165D" w:rsidDel="007E1F71">
            <w:rPr>
              <w:rFonts w:ascii="Avenir Next LT Pro" w:hAnsi="Avenir Next LT Pro"/>
              <w:noProof/>
            </w:rPr>
            <w:delText>vlan 10 ping le serveur</w:delText>
          </w:r>
        </w:del>
      </w:ins>
    </w:p>
    <w:p w14:paraId="1CBC438C" w14:textId="2F1C5137" w:rsidR="0063111C" w:rsidDel="007E1F71" w:rsidRDefault="00ED0F95">
      <w:pPr>
        <w:pStyle w:val="Paragraphedeliste"/>
        <w:numPr>
          <w:ilvl w:val="0"/>
          <w:numId w:val="21"/>
        </w:numPr>
        <w:rPr>
          <w:del w:id="580" w:author="Auteur"/>
          <w:rFonts w:ascii="Avenir Next LT Pro" w:hAnsi="Avenir Next LT Pro"/>
          <w:noProof/>
        </w:rPr>
        <w:pPrChange w:id="581" w:author="Auteur">
          <w:pPr/>
        </w:pPrChange>
      </w:pPr>
      <w:del w:id="582" w:author="Auteur">
        <w:r w:rsidDel="007E1F71">
          <w:rPr>
            <w:rFonts w:ascii="Avenir Next LT Pro" w:hAnsi="Avenir Next LT Pro"/>
            <w:noProof/>
          </w:rPr>
          <w:drawing>
            <wp:inline distT="0" distB="0" distL="0" distR="0" wp14:anchorId="61070B7D" wp14:editId="1D1D40B6">
              <wp:extent cx="6766560" cy="5171440"/>
              <wp:effectExtent l="0" t="0" r="0" b="0"/>
              <wp:docPr id="12258756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66560" cy="5171440"/>
                      </a:xfrm>
                      <a:prstGeom prst="rect">
                        <a:avLst/>
                      </a:prstGeom>
                      <a:noFill/>
                      <a:ln>
                        <a:noFill/>
                      </a:ln>
                    </pic:spPr>
                  </pic:pic>
                </a:graphicData>
              </a:graphic>
            </wp:inline>
          </w:drawing>
        </w:r>
      </w:del>
    </w:p>
    <w:p w14:paraId="02B62BCB" w14:textId="6C64705D" w:rsidR="0063111C" w:rsidDel="007E1F71" w:rsidRDefault="0063111C">
      <w:pPr>
        <w:pStyle w:val="Paragraphedeliste"/>
        <w:numPr>
          <w:ilvl w:val="0"/>
          <w:numId w:val="21"/>
        </w:numPr>
        <w:rPr>
          <w:del w:id="583" w:author="Auteur"/>
          <w:rFonts w:ascii="Avenir Next LT Pro" w:hAnsi="Avenir Next LT Pro"/>
          <w:noProof/>
        </w:rPr>
        <w:pPrChange w:id="584" w:author="Auteur">
          <w:pPr/>
        </w:pPrChange>
      </w:pPr>
    </w:p>
    <w:p w14:paraId="55177EE6" w14:textId="64378144" w:rsidR="00C30CD0" w:rsidDel="007E1F71" w:rsidRDefault="00C30CD0">
      <w:pPr>
        <w:pStyle w:val="Paragraphedeliste"/>
        <w:numPr>
          <w:ilvl w:val="0"/>
          <w:numId w:val="21"/>
        </w:numPr>
        <w:rPr>
          <w:del w:id="585" w:author="Auteur"/>
          <w:rFonts w:ascii="Avenir Next LT Pro" w:hAnsi="Avenir Next LT Pro"/>
          <w:noProof/>
        </w:rPr>
        <w:pPrChange w:id="586" w:author="Auteur">
          <w:pPr/>
        </w:pPrChange>
      </w:pPr>
    </w:p>
    <w:p w14:paraId="50F491ED" w14:textId="6EF01A29" w:rsidR="00C30CD0" w:rsidDel="007E1F71" w:rsidRDefault="00DA4ED9">
      <w:pPr>
        <w:pStyle w:val="Paragraphedeliste"/>
        <w:numPr>
          <w:ilvl w:val="0"/>
          <w:numId w:val="21"/>
        </w:numPr>
        <w:rPr>
          <w:del w:id="587" w:author="Auteur"/>
          <w:rFonts w:ascii="Avenir Next LT Pro" w:hAnsi="Avenir Next LT Pro"/>
          <w:noProof/>
        </w:rPr>
        <w:pPrChange w:id="588" w:author="Auteur">
          <w:pPr/>
        </w:pPrChange>
      </w:pPr>
      <w:del w:id="589" w:author="Auteur">
        <w:r w:rsidDel="007E1F71">
          <w:rPr>
            <w:rFonts w:ascii="Avenir Next LT Pro" w:hAnsi="Avenir Next LT Pro"/>
            <w:noProof/>
          </w:rPr>
          <w:delText xml:space="preserve">Il faudra, en amont, penser à paramétrer </w:delText>
        </w:r>
        <w:r w:rsidR="00017645" w:rsidDel="007E1F71">
          <w:rPr>
            <w:rFonts w:ascii="Avenir Next LT Pro" w:hAnsi="Avenir Next LT Pro"/>
            <w:noProof/>
          </w:rPr>
          <w:delText xml:space="preserve">le mode d’accés réseau des deux VM, en les paramétrant en « Accés par pont » au lieu de « NAT » afin que les deux VM puissent </w:delText>
        </w:r>
        <w:r w:rsidR="00250F75" w:rsidDel="007E1F71">
          <w:rPr>
            <w:rFonts w:ascii="Avenir Next LT Pro" w:hAnsi="Avenir Next LT Pro"/>
            <w:noProof/>
          </w:rPr>
          <w:delText>communiquer.</w:delText>
        </w:r>
      </w:del>
    </w:p>
    <w:p w14:paraId="50C2FABF" w14:textId="7FC927EE" w:rsidR="00031BE7" w:rsidDel="007E1F71" w:rsidRDefault="00E83E7E">
      <w:pPr>
        <w:pStyle w:val="Paragraphedeliste"/>
        <w:numPr>
          <w:ilvl w:val="0"/>
          <w:numId w:val="21"/>
        </w:numPr>
        <w:rPr>
          <w:del w:id="590" w:author="Auteur"/>
          <w:rFonts w:ascii="Avenir Next LT Pro" w:hAnsi="Avenir Next LT Pro"/>
          <w:noProof/>
        </w:rPr>
        <w:pPrChange w:id="591" w:author="Auteur">
          <w:pPr>
            <w:jc w:val="center"/>
          </w:pPr>
        </w:pPrChange>
      </w:pPr>
      <w:del w:id="592" w:author="Auteur">
        <w:r w:rsidDel="007E1F71">
          <w:rPr>
            <w:rFonts w:ascii="Avenir Next LT Pro" w:hAnsi="Avenir Next LT Pro"/>
            <w:noProof/>
          </w:rPr>
          <w:drawing>
            <wp:inline distT="0" distB="0" distL="0" distR="0" wp14:anchorId="6E44C9D8" wp14:editId="0A2A3D7B">
              <wp:extent cx="5323840" cy="3601421"/>
              <wp:effectExtent l="0" t="0" r="0" b="0"/>
              <wp:docPr id="134621064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3966" cy="3608271"/>
                      </a:xfrm>
                      <a:prstGeom prst="rect">
                        <a:avLst/>
                      </a:prstGeom>
                      <a:noFill/>
                      <a:ln>
                        <a:noFill/>
                      </a:ln>
                    </pic:spPr>
                  </pic:pic>
                </a:graphicData>
              </a:graphic>
            </wp:inline>
          </w:drawing>
        </w:r>
      </w:del>
    </w:p>
    <w:p w14:paraId="1D7ED0F3" w14:textId="630DC9BF" w:rsidR="008B1E22" w:rsidDel="007E1F71" w:rsidRDefault="008B1E22">
      <w:pPr>
        <w:pStyle w:val="Paragraphedeliste"/>
        <w:numPr>
          <w:ilvl w:val="0"/>
          <w:numId w:val="21"/>
        </w:numPr>
        <w:rPr>
          <w:del w:id="593" w:author="Auteur"/>
          <w:rFonts w:ascii="Avenir Next LT Pro" w:hAnsi="Avenir Next LT Pro"/>
          <w:noProof/>
        </w:rPr>
        <w:pPrChange w:id="594" w:author="Auteur">
          <w:pPr>
            <w:jc w:val="center"/>
          </w:pPr>
        </w:pPrChange>
      </w:pPr>
    </w:p>
    <w:p w14:paraId="496CCEE2" w14:textId="1D35AD5E" w:rsidR="00381F6C" w:rsidDel="007E1F71" w:rsidRDefault="00031BE7">
      <w:pPr>
        <w:pStyle w:val="Paragraphedeliste"/>
        <w:numPr>
          <w:ilvl w:val="0"/>
          <w:numId w:val="21"/>
        </w:numPr>
        <w:rPr>
          <w:del w:id="595" w:author="Auteur"/>
          <w:rFonts w:ascii="Avenir Next LT Pro" w:hAnsi="Avenir Next LT Pro"/>
          <w:noProof/>
        </w:rPr>
        <w:pPrChange w:id="596" w:author="Auteur">
          <w:pPr/>
        </w:pPrChange>
      </w:pPr>
      <w:del w:id="597" w:author="Auteur">
        <w:r w:rsidDel="007E1F71">
          <w:rPr>
            <w:rFonts w:ascii="Avenir Next LT Pro" w:hAnsi="Avenir Next LT Pro"/>
            <w:noProof/>
          </w:rPr>
          <w:delText>Une fois le Windows Server lancé, il faudra renommer l’ordinateur</w:delText>
        </w:r>
        <w:r w:rsidR="00363875" w:rsidDel="007E1F71">
          <w:rPr>
            <w:rFonts w:ascii="Avenir Next LT Pro" w:hAnsi="Avenir Next LT Pro"/>
            <w:noProof/>
          </w:rPr>
          <w:delText xml:space="preserve"> en « Serveur01 », et puis, </w:delText>
        </w:r>
        <w:r w:rsidR="0039215F" w:rsidDel="007E1F71">
          <w:rPr>
            <w:rFonts w:ascii="Avenir Next LT Pro" w:hAnsi="Avenir Next LT Pro"/>
            <w:noProof/>
          </w:rPr>
          <w:delText xml:space="preserve">sur le gestionnaire de serveur, lancer l’assistant d’ajout de </w:delText>
        </w:r>
        <w:r w:rsidR="00151D6D" w:rsidDel="007E1F71">
          <w:rPr>
            <w:rFonts w:ascii="Avenir Next LT Pro" w:hAnsi="Avenir Next LT Pro"/>
            <w:noProof/>
          </w:rPr>
          <w:delText>rôles et fonctionnalités, pour installer Active Directory, qui nous permettra de gérer notre serveur.</w:delText>
        </w:r>
      </w:del>
    </w:p>
    <w:p w14:paraId="18557706" w14:textId="2F48A373" w:rsidR="00381F6C" w:rsidDel="007E1F71" w:rsidRDefault="00381F6C">
      <w:pPr>
        <w:pStyle w:val="Paragraphedeliste"/>
        <w:numPr>
          <w:ilvl w:val="0"/>
          <w:numId w:val="21"/>
        </w:numPr>
        <w:rPr>
          <w:del w:id="598" w:author="Auteur"/>
          <w:rFonts w:ascii="Avenir Next LT Pro" w:hAnsi="Avenir Next LT Pro"/>
          <w:noProof/>
        </w:rPr>
        <w:pPrChange w:id="599" w:author="Auteur">
          <w:pPr/>
        </w:pPrChange>
      </w:pPr>
    </w:p>
    <w:p w14:paraId="74CCD425" w14:textId="698DEAD3" w:rsidR="00381F6C" w:rsidDel="007E1F71" w:rsidRDefault="00381F6C">
      <w:pPr>
        <w:pStyle w:val="Paragraphedeliste"/>
        <w:numPr>
          <w:ilvl w:val="0"/>
          <w:numId w:val="21"/>
        </w:numPr>
        <w:rPr>
          <w:del w:id="600" w:author="Auteur"/>
          <w:rFonts w:ascii="Avenir Next LT Pro" w:hAnsi="Avenir Next LT Pro"/>
          <w:noProof/>
        </w:rPr>
        <w:pPrChange w:id="601" w:author="Auteur">
          <w:pPr/>
        </w:pPrChange>
      </w:pPr>
      <w:del w:id="602" w:author="Auteur">
        <w:r w:rsidDel="007E1F71">
          <w:rPr>
            <w:rFonts w:ascii="Avenir Next LT Pro" w:hAnsi="Avenir Next LT Pro"/>
            <w:noProof/>
          </w:rPr>
          <w:delText>Ensuite,</w:delText>
        </w:r>
        <w:r w:rsidR="00E1702E" w:rsidDel="007E1F71">
          <w:rPr>
            <w:rFonts w:ascii="Avenir Next LT Pro" w:hAnsi="Avenir Next LT Pro"/>
            <w:noProof/>
          </w:rPr>
          <w:delText xml:space="preserve"> au sein de ce serveur,</w:delText>
        </w:r>
        <w:r w:rsidDel="007E1F71">
          <w:rPr>
            <w:rFonts w:ascii="Avenir Next LT Pro" w:hAnsi="Avenir Next LT Pro"/>
            <w:noProof/>
          </w:rPr>
          <w:delText xml:space="preserve"> nous créons un domaine qui ici s’appelle « Cedric.local »</w:delText>
        </w:r>
        <w:r w:rsidR="00E1702E" w:rsidDel="007E1F71">
          <w:rPr>
            <w:rFonts w:ascii="Avenir Next LT Pro" w:hAnsi="Avenir Next LT Pro"/>
            <w:noProof/>
          </w:rPr>
          <w:delText xml:space="preserve">. </w:delText>
        </w:r>
        <w:r w:rsidR="0099345F" w:rsidDel="007E1F71">
          <w:rPr>
            <w:rFonts w:ascii="Avenir Next LT Pro" w:hAnsi="Avenir Next LT Pro"/>
            <w:noProof/>
          </w:rPr>
          <w:delText xml:space="preserve">Toutes les informations du serveur local sont visibles </w:delText>
        </w:r>
        <w:r w:rsidR="00B07051" w:rsidDel="007E1F71">
          <w:rPr>
            <w:rFonts w:ascii="Avenir Next LT Pro" w:hAnsi="Avenir Next LT Pro"/>
            <w:noProof/>
          </w:rPr>
          <w:delText xml:space="preserve">dans le Gestionnaire de Serveur. </w:delText>
        </w:r>
      </w:del>
    </w:p>
    <w:p w14:paraId="46E3F596" w14:textId="04768609" w:rsidR="00B07051" w:rsidDel="007E1F71" w:rsidRDefault="00B07051">
      <w:pPr>
        <w:pStyle w:val="Paragraphedeliste"/>
        <w:numPr>
          <w:ilvl w:val="0"/>
          <w:numId w:val="21"/>
        </w:numPr>
        <w:rPr>
          <w:del w:id="603" w:author="Auteur"/>
          <w:rFonts w:ascii="Avenir Next LT Pro" w:hAnsi="Avenir Next LT Pro"/>
          <w:noProof/>
        </w:rPr>
        <w:pPrChange w:id="604" w:author="Auteur">
          <w:pPr/>
        </w:pPrChange>
      </w:pPr>
    </w:p>
    <w:p w14:paraId="73608546" w14:textId="5169CA1E" w:rsidR="00B07051" w:rsidDel="007E1F71" w:rsidRDefault="00660C1E">
      <w:pPr>
        <w:pStyle w:val="Paragraphedeliste"/>
        <w:numPr>
          <w:ilvl w:val="0"/>
          <w:numId w:val="21"/>
        </w:numPr>
        <w:rPr>
          <w:del w:id="605" w:author="Auteur"/>
          <w:rFonts w:ascii="Avenir Next LT Pro" w:hAnsi="Avenir Next LT Pro"/>
          <w:noProof/>
        </w:rPr>
        <w:pPrChange w:id="606" w:author="Auteur">
          <w:pPr/>
        </w:pPrChange>
      </w:pPr>
      <w:del w:id="607" w:author="Auteur">
        <w:r w:rsidDel="007E1F71">
          <w:rPr>
            <w:rFonts w:ascii="Avenir Next LT Pro" w:hAnsi="Avenir Next LT Pro"/>
            <w:noProof/>
          </w:rPr>
          <w:drawing>
            <wp:inline distT="0" distB="0" distL="0" distR="0" wp14:anchorId="4495B710" wp14:editId="147482CB">
              <wp:extent cx="6766560" cy="3342640"/>
              <wp:effectExtent l="0" t="0" r="0" b="0"/>
              <wp:docPr id="142385176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66560" cy="3342640"/>
                      </a:xfrm>
                      <a:prstGeom prst="rect">
                        <a:avLst/>
                      </a:prstGeom>
                      <a:noFill/>
                      <a:ln>
                        <a:noFill/>
                      </a:ln>
                    </pic:spPr>
                  </pic:pic>
                </a:graphicData>
              </a:graphic>
            </wp:inline>
          </w:drawing>
        </w:r>
      </w:del>
    </w:p>
    <w:p w14:paraId="3ADFCD19" w14:textId="243B9ADE" w:rsidR="00140D79" w:rsidDel="007E1F71" w:rsidRDefault="00140D79">
      <w:pPr>
        <w:pStyle w:val="Paragraphedeliste"/>
        <w:numPr>
          <w:ilvl w:val="0"/>
          <w:numId w:val="21"/>
        </w:numPr>
        <w:rPr>
          <w:del w:id="608" w:author="Auteur"/>
          <w:rFonts w:ascii="Avenir Next LT Pro" w:hAnsi="Avenir Next LT Pro"/>
          <w:noProof/>
        </w:rPr>
        <w:pPrChange w:id="609" w:author="Auteur">
          <w:pPr/>
        </w:pPrChange>
      </w:pPr>
      <w:del w:id="610" w:author="Auteur">
        <w:r w:rsidDel="007E1F71">
          <w:rPr>
            <w:rFonts w:ascii="Avenir Next LT Pro" w:hAnsi="Avenir Next LT Pro"/>
            <w:noProof/>
          </w:rPr>
          <w:delText xml:space="preserve">Ensuite, nous allons passer à la création de l’arborescence des </w:delText>
        </w:r>
        <w:r w:rsidR="007F63A9" w:rsidDel="007E1F71">
          <w:rPr>
            <w:rFonts w:ascii="Avenir Next LT Pro" w:hAnsi="Avenir Next LT Pro"/>
            <w:noProof/>
          </w:rPr>
          <w:delText>répertoires, ainsi qu’</w:delText>
        </w:r>
        <w:r w:rsidR="0005692A" w:rsidDel="007E1F71">
          <w:rPr>
            <w:rFonts w:ascii="Avenir Next LT Pro" w:hAnsi="Avenir Next LT Pro"/>
            <w:noProof/>
          </w:rPr>
          <w:delText>à</w:delText>
        </w:r>
        <w:r w:rsidR="007F63A9" w:rsidDel="007E1F71">
          <w:rPr>
            <w:rFonts w:ascii="Avenir Next LT Pro" w:hAnsi="Avenir Next LT Pro"/>
            <w:noProof/>
          </w:rPr>
          <w:delText xml:space="preserve"> la gestion</w:delText>
        </w:r>
        <w:r w:rsidR="006D72A7" w:rsidDel="007E1F71">
          <w:rPr>
            <w:rFonts w:ascii="Avenir Next LT Pro" w:hAnsi="Avenir Next LT Pro"/>
            <w:noProof/>
          </w:rPr>
          <w:delText xml:space="preserve"> des rôles</w:delText>
        </w:r>
        <w:r w:rsidR="00E64CC3" w:rsidDel="007E1F71">
          <w:rPr>
            <w:rFonts w:ascii="Avenir Next LT Pro" w:hAnsi="Avenir Next LT Pro"/>
            <w:noProof/>
          </w:rPr>
          <w:delText xml:space="preserve">, </w:delText>
        </w:r>
        <w:r w:rsidR="006D72A7" w:rsidDel="007E1F71">
          <w:rPr>
            <w:rFonts w:ascii="Avenir Next LT Pro" w:hAnsi="Avenir Next LT Pro"/>
            <w:noProof/>
          </w:rPr>
          <w:delText>des Utilisateurs</w:delText>
        </w:r>
        <w:r w:rsidR="00E64CC3" w:rsidDel="007E1F71">
          <w:rPr>
            <w:rFonts w:ascii="Avenir Next LT Pro" w:hAnsi="Avenir Next LT Pro"/>
            <w:noProof/>
          </w:rPr>
          <w:delText xml:space="preserve">, et de leurs groupes respectifs. </w:delText>
        </w:r>
        <w:r w:rsidR="008F5BA9" w:rsidDel="007E1F71">
          <w:rPr>
            <w:rFonts w:ascii="Avenir Next LT Pro" w:hAnsi="Avenir Next LT Pro"/>
            <w:noProof/>
          </w:rPr>
          <w:delText>Pour cela, nous passons par l’onglet « Outils » du gestionnaire de serveur, puis</w:delText>
        </w:r>
        <w:r w:rsidR="00B06A35" w:rsidDel="007E1F71">
          <w:rPr>
            <w:rFonts w:ascii="Avenir Next LT Pro" w:hAnsi="Avenir Next LT Pro"/>
            <w:noProof/>
          </w:rPr>
          <w:delText xml:space="preserve"> « Utilisateurs et ordinateurs Active Directory</w:delText>
        </w:r>
        <w:r w:rsidR="004F5467" w:rsidDel="007E1F71">
          <w:rPr>
            <w:rFonts w:ascii="Avenir Next LT Pro" w:hAnsi="Avenir Next LT Pro"/>
            <w:noProof/>
          </w:rPr>
          <w:delText> »</w:delText>
        </w:r>
        <w:r w:rsidR="00B06A35" w:rsidDel="007E1F71">
          <w:rPr>
            <w:rFonts w:ascii="Avenir Next LT Pro" w:hAnsi="Avenir Next LT Pro"/>
            <w:noProof/>
          </w:rPr>
          <w:delText xml:space="preserve">. </w:delText>
        </w:r>
      </w:del>
    </w:p>
    <w:p w14:paraId="0844B8B2" w14:textId="1DB0F451" w:rsidR="00910D33" w:rsidDel="007E1F71" w:rsidRDefault="00910D33">
      <w:pPr>
        <w:pStyle w:val="Paragraphedeliste"/>
        <w:numPr>
          <w:ilvl w:val="0"/>
          <w:numId w:val="21"/>
        </w:numPr>
        <w:rPr>
          <w:del w:id="611" w:author="Auteur"/>
          <w:rFonts w:ascii="Avenir Next LT Pro" w:hAnsi="Avenir Next LT Pro"/>
          <w:noProof/>
        </w:rPr>
        <w:pPrChange w:id="612" w:author="Auteur">
          <w:pPr/>
        </w:pPrChange>
      </w:pPr>
    </w:p>
    <w:p w14:paraId="548056D3" w14:textId="28998DB6" w:rsidR="00910D33" w:rsidDel="007E1F71" w:rsidRDefault="00910D33">
      <w:pPr>
        <w:pStyle w:val="Paragraphedeliste"/>
        <w:numPr>
          <w:ilvl w:val="0"/>
          <w:numId w:val="21"/>
        </w:numPr>
        <w:rPr>
          <w:del w:id="613" w:author="Auteur"/>
          <w:rFonts w:ascii="Avenir Next LT Pro" w:hAnsi="Avenir Next LT Pro"/>
          <w:noProof/>
        </w:rPr>
        <w:pPrChange w:id="614" w:author="Auteur">
          <w:pPr/>
        </w:pPrChange>
      </w:pPr>
    </w:p>
    <w:p w14:paraId="4E4B69DD" w14:textId="5A7569CD" w:rsidR="00AF7E96" w:rsidRPr="00AF7E96" w:rsidDel="007E1F71" w:rsidRDefault="00A53EE2">
      <w:pPr>
        <w:pStyle w:val="Paragraphedeliste"/>
        <w:numPr>
          <w:ilvl w:val="0"/>
          <w:numId w:val="21"/>
        </w:numPr>
        <w:rPr>
          <w:del w:id="615" w:author="Auteur"/>
          <w:rFonts w:ascii="Avenir Next LT Pro" w:hAnsi="Avenir Next LT Pro"/>
          <w:bCs/>
          <w:noProof/>
          <w:sz w:val="32"/>
          <w:szCs w:val="32"/>
        </w:rPr>
        <w:pPrChange w:id="616" w:author="Auteur">
          <w:pPr>
            <w:pStyle w:val="Paragraphedeliste"/>
            <w:numPr>
              <w:numId w:val="4"/>
            </w:numPr>
            <w:ind w:hanging="360"/>
          </w:pPr>
        </w:pPrChange>
      </w:pPr>
      <w:del w:id="617" w:author="Auteur">
        <w:r w:rsidDel="007E1F71">
          <w:rPr>
            <w:rFonts w:ascii="Avenir Next LT Pro" w:hAnsi="Avenir Next LT Pro"/>
            <w:bCs/>
            <w:noProof/>
            <w:sz w:val="32"/>
            <w:szCs w:val="32"/>
          </w:rPr>
          <w:delText xml:space="preserve">Connexion du PC Client au domaine </w:delText>
        </w:r>
        <w:r w:rsidR="00AF7E96" w:rsidRPr="00AF7E96" w:rsidDel="007E1F71">
          <w:rPr>
            <w:rFonts w:ascii="Avenir Next LT Pro" w:hAnsi="Avenir Next LT Pro"/>
            <w:bCs/>
            <w:noProof/>
            <w:sz w:val="32"/>
            <w:szCs w:val="32"/>
          </w:rPr>
          <w:delText>:</w:delText>
        </w:r>
      </w:del>
    </w:p>
    <w:p w14:paraId="570269D0" w14:textId="6568BD01" w:rsidR="00910D33" w:rsidDel="007E1F71" w:rsidRDefault="00910D33">
      <w:pPr>
        <w:pStyle w:val="Paragraphedeliste"/>
        <w:numPr>
          <w:ilvl w:val="0"/>
          <w:numId w:val="21"/>
        </w:numPr>
        <w:rPr>
          <w:del w:id="618" w:author="Auteur"/>
          <w:rFonts w:ascii="Avenir Next LT Pro" w:hAnsi="Avenir Next LT Pro"/>
          <w:noProof/>
        </w:rPr>
        <w:pPrChange w:id="619" w:author="Auteur">
          <w:pPr/>
        </w:pPrChange>
      </w:pPr>
    </w:p>
    <w:p w14:paraId="5C0852FF" w14:textId="32034B00" w:rsidR="00A53EE2" w:rsidDel="007E1F71" w:rsidRDefault="00417C67">
      <w:pPr>
        <w:pStyle w:val="Paragraphedeliste"/>
        <w:numPr>
          <w:ilvl w:val="0"/>
          <w:numId w:val="21"/>
        </w:numPr>
        <w:rPr>
          <w:del w:id="620" w:author="Auteur"/>
          <w:rFonts w:ascii="Avenir Next LT Pro" w:hAnsi="Avenir Next LT Pro"/>
          <w:noProof/>
        </w:rPr>
        <w:pPrChange w:id="621" w:author="Auteur">
          <w:pPr/>
        </w:pPrChange>
      </w:pPr>
      <w:del w:id="622" w:author="Auteur">
        <w:r w:rsidDel="007E1F71">
          <w:rPr>
            <w:rFonts w:ascii="Avenir Next LT Pro" w:hAnsi="Avenir Next LT Pro"/>
            <w:noProof/>
          </w:rPr>
          <w:drawing>
            <wp:anchor distT="0" distB="0" distL="114300" distR="114300" simplePos="0" relativeHeight="251667456" behindDoc="0" locked="0" layoutInCell="1" allowOverlap="1" wp14:anchorId="5B605700" wp14:editId="495463F4">
              <wp:simplePos x="0" y="0"/>
              <wp:positionH relativeFrom="margin">
                <wp:align>right</wp:align>
              </wp:positionH>
              <wp:positionV relativeFrom="paragraph">
                <wp:posOffset>155120</wp:posOffset>
              </wp:positionV>
              <wp:extent cx="3163986" cy="3644373"/>
              <wp:effectExtent l="0" t="0" r="0" b="0"/>
              <wp:wrapThrough wrapText="bothSides">
                <wp:wrapPolygon edited="0">
                  <wp:start x="0" y="0"/>
                  <wp:lineTo x="0" y="21453"/>
                  <wp:lineTo x="21461" y="21453"/>
                  <wp:lineTo x="21461" y="0"/>
                  <wp:lineTo x="0" y="0"/>
                </wp:wrapPolygon>
              </wp:wrapThrough>
              <wp:docPr id="4130405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63986" cy="3644373"/>
                      </a:xfrm>
                      <a:prstGeom prst="rect">
                        <a:avLst/>
                      </a:prstGeom>
                      <a:noFill/>
                      <a:ln>
                        <a:noFill/>
                      </a:ln>
                    </pic:spPr>
                  </pic:pic>
                </a:graphicData>
              </a:graphic>
            </wp:anchor>
          </w:drawing>
        </w:r>
      </w:del>
    </w:p>
    <w:p w14:paraId="77E4F6ED" w14:textId="492A33E8" w:rsidR="006E30FB" w:rsidDel="007E1F71" w:rsidRDefault="00DA410D">
      <w:pPr>
        <w:pStyle w:val="Paragraphedeliste"/>
        <w:numPr>
          <w:ilvl w:val="0"/>
          <w:numId w:val="21"/>
        </w:numPr>
        <w:rPr>
          <w:del w:id="623" w:author="Auteur"/>
          <w:rFonts w:ascii="Avenir Next LT Pro" w:hAnsi="Avenir Next LT Pro"/>
          <w:noProof/>
        </w:rPr>
        <w:pPrChange w:id="624" w:author="Auteur">
          <w:pPr/>
        </w:pPrChange>
      </w:pPr>
      <w:del w:id="625" w:author="Auteur">
        <w:r w:rsidDel="007E1F71">
          <w:rPr>
            <w:rFonts w:ascii="Avenir Next LT Pro" w:hAnsi="Avenir Next LT Pro"/>
            <w:noProof/>
          </w:rPr>
          <w:delText>Tout d’abord, il nous faut paramétrer les</w:delText>
        </w:r>
        <w:r w:rsidR="00E51229" w:rsidDel="007E1F71">
          <w:rPr>
            <w:rFonts w:ascii="Avenir Next LT Pro" w:hAnsi="Avenir Next LT Pro"/>
            <w:noProof/>
          </w:rPr>
          <w:delText xml:space="preserve"> adresses</w:delText>
        </w:r>
        <w:r w:rsidDel="007E1F71">
          <w:rPr>
            <w:rFonts w:ascii="Avenir Next LT Pro" w:hAnsi="Avenir Next LT Pro"/>
            <w:noProof/>
          </w:rPr>
          <w:delText xml:space="preserve"> IP du Serveur et </w:delText>
        </w:r>
        <w:r w:rsidR="00D81DA7" w:rsidDel="007E1F71">
          <w:rPr>
            <w:rFonts w:ascii="Avenir Next LT Pro" w:hAnsi="Avenir Next LT Pro"/>
            <w:noProof/>
          </w:rPr>
          <w:delText>du Clie</w:delText>
        </w:r>
        <w:r w:rsidR="00042359" w:rsidDel="007E1F71">
          <w:rPr>
            <w:rFonts w:ascii="Avenir Next LT Pro" w:hAnsi="Avenir Next LT Pro"/>
            <w:noProof/>
          </w:rPr>
          <w:delText>n</w:delText>
        </w:r>
        <w:r w:rsidR="00D81DA7" w:rsidDel="007E1F71">
          <w:rPr>
            <w:rFonts w:ascii="Avenir Next LT Pro" w:hAnsi="Avenir Next LT Pro"/>
            <w:noProof/>
          </w:rPr>
          <w:delText>t pour leurs permettre de communiquer. Pour cela, nous avons déjà choisis l’IP 192.168.50.1</w:delText>
        </w:r>
        <w:r w:rsidR="006C0A23" w:rsidDel="007E1F71">
          <w:rPr>
            <w:rFonts w:ascii="Avenir Next LT Pro" w:hAnsi="Avenir Next LT Pro"/>
            <w:noProof/>
          </w:rPr>
          <w:delText xml:space="preserve"> pour notre Serveur. Pour que le client puisse communiquer avec, nous avons les paramètres suivants :</w:delText>
        </w:r>
      </w:del>
    </w:p>
    <w:p w14:paraId="631893B9" w14:textId="73163321" w:rsidR="006E30FB" w:rsidDel="007E1F71" w:rsidRDefault="006E30FB">
      <w:pPr>
        <w:pStyle w:val="Paragraphedeliste"/>
        <w:numPr>
          <w:ilvl w:val="0"/>
          <w:numId w:val="21"/>
        </w:numPr>
        <w:rPr>
          <w:del w:id="626" w:author="Auteur"/>
          <w:rFonts w:ascii="Avenir Next LT Pro" w:hAnsi="Avenir Next LT Pro"/>
          <w:noProof/>
        </w:rPr>
        <w:pPrChange w:id="627" w:author="Auteur">
          <w:pPr/>
        </w:pPrChange>
      </w:pPr>
    </w:p>
    <w:p w14:paraId="1EF789F5" w14:textId="57EAA2FE" w:rsidR="006E30FB" w:rsidDel="007E1F71" w:rsidRDefault="000A2F93">
      <w:pPr>
        <w:pStyle w:val="Paragraphedeliste"/>
        <w:numPr>
          <w:ilvl w:val="0"/>
          <w:numId w:val="21"/>
        </w:numPr>
        <w:rPr>
          <w:del w:id="628" w:author="Auteur"/>
          <w:rFonts w:ascii="Avenir Next LT Pro" w:hAnsi="Avenir Next LT Pro"/>
          <w:noProof/>
        </w:rPr>
        <w:pPrChange w:id="629" w:author="Auteur">
          <w:pPr/>
        </w:pPrChange>
      </w:pPr>
      <w:ins w:id="630" w:author="Auteur">
        <w:del w:id="631" w:author="Auteur">
          <w:r w:rsidDel="007E1F71">
            <w:rPr>
              <w:rFonts w:ascii="Avenir Next LT Pro" w:hAnsi="Avenir Next LT Pro"/>
              <w:noProof/>
            </w:rPr>
            <w:delText>Revoir la passerelle par défaut de ce poste car le serveur Windows n’est pas un routeur.</w:delText>
          </w:r>
        </w:del>
      </w:ins>
    </w:p>
    <w:p w14:paraId="28FE2AE3" w14:textId="5F7BD1E6" w:rsidR="00A53EE2" w:rsidDel="007E1F71" w:rsidRDefault="00A53EE2">
      <w:pPr>
        <w:pStyle w:val="Paragraphedeliste"/>
        <w:numPr>
          <w:ilvl w:val="0"/>
          <w:numId w:val="21"/>
        </w:numPr>
        <w:rPr>
          <w:del w:id="632" w:author="Auteur"/>
          <w:rFonts w:ascii="Avenir Next LT Pro" w:hAnsi="Avenir Next LT Pro"/>
          <w:noProof/>
        </w:rPr>
        <w:pPrChange w:id="633" w:author="Auteur">
          <w:pPr>
            <w:jc w:val="center"/>
          </w:pPr>
        </w:pPrChange>
      </w:pPr>
    </w:p>
    <w:p w14:paraId="2BA5DBD2" w14:textId="2C30466A" w:rsidR="002C2749" w:rsidDel="007E1F71" w:rsidRDefault="002C2749">
      <w:pPr>
        <w:pStyle w:val="Paragraphedeliste"/>
        <w:numPr>
          <w:ilvl w:val="0"/>
          <w:numId w:val="21"/>
        </w:numPr>
        <w:rPr>
          <w:del w:id="634" w:author="Auteur"/>
          <w:rFonts w:ascii="Avenir Next LT Pro" w:hAnsi="Avenir Next LT Pro"/>
          <w:noProof/>
        </w:rPr>
        <w:pPrChange w:id="635" w:author="Auteur">
          <w:pPr>
            <w:jc w:val="center"/>
          </w:pPr>
        </w:pPrChange>
      </w:pPr>
    </w:p>
    <w:p w14:paraId="2981F4B5" w14:textId="530A0C86" w:rsidR="002C2749" w:rsidDel="007E1F71" w:rsidRDefault="002C2749">
      <w:pPr>
        <w:pStyle w:val="Paragraphedeliste"/>
        <w:numPr>
          <w:ilvl w:val="0"/>
          <w:numId w:val="21"/>
        </w:numPr>
        <w:rPr>
          <w:del w:id="636" w:author="Auteur"/>
          <w:rFonts w:ascii="Avenir Next LT Pro" w:hAnsi="Avenir Next LT Pro"/>
          <w:noProof/>
        </w:rPr>
        <w:pPrChange w:id="637" w:author="Auteur">
          <w:pPr>
            <w:jc w:val="center"/>
          </w:pPr>
        </w:pPrChange>
      </w:pPr>
    </w:p>
    <w:p w14:paraId="79B7D9D0" w14:textId="438F5D7A" w:rsidR="002C2749" w:rsidDel="007E1F71" w:rsidRDefault="002C2749">
      <w:pPr>
        <w:pStyle w:val="Paragraphedeliste"/>
        <w:numPr>
          <w:ilvl w:val="0"/>
          <w:numId w:val="21"/>
        </w:numPr>
        <w:rPr>
          <w:del w:id="638" w:author="Auteur"/>
          <w:rFonts w:ascii="Avenir Next LT Pro" w:hAnsi="Avenir Next LT Pro"/>
          <w:noProof/>
        </w:rPr>
        <w:pPrChange w:id="639" w:author="Auteur">
          <w:pPr>
            <w:jc w:val="center"/>
          </w:pPr>
        </w:pPrChange>
      </w:pPr>
    </w:p>
    <w:p w14:paraId="17B303E5" w14:textId="6E01E144" w:rsidR="00A53EE2" w:rsidDel="007E1F71" w:rsidRDefault="00A53EE2">
      <w:pPr>
        <w:pStyle w:val="Paragraphedeliste"/>
        <w:numPr>
          <w:ilvl w:val="0"/>
          <w:numId w:val="21"/>
        </w:numPr>
        <w:rPr>
          <w:del w:id="640" w:author="Auteur"/>
          <w:rFonts w:ascii="Avenir Next LT Pro" w:hAnsi="Avenir Next LT Pro"/>
          <w:noProof/>
        </w:rPr>
        <w:pPrChange w:id="641" w:author="Auteur">
          <w:pPr/>
        </w:pPrChange>
      </w:pPr>
    </w:p>
    <w:p w14:paraId="22E20675" w14:textId="17C4603E" w:rsidR="007F2399" w:rsidDel="007E1F71" w:rsidRDefault="004235E9">
      <w:pPr>
        <w:pStyle w:val="Paragraphedeliste"/>
        <w:numPr>
          <w:ilvl w:val="0"/>
          <w:numId w:val="21"/>
        </w:numPr>
        <w:rPr>
          <w:del w:id="642" w:author="Auteur"/>
          <w:rFonts w:ascii="Avenir Next LT Pro" w:hAnsi="Avenir Next LT Pro"/>
          <w:noProof/>
        </w:rPr>
        <w:pPrChange w:id="643" w:author="Auteur">
          <w:pPr/>
        </w:pPrChange>
      </w:pPr>
      <w:del w:id="644" w:author="Auteur">
        <w:r w:rsidDel="007E1F71">
          <w:rPr>
            <w:rFonts w:ascii="Avenir Next LT Pro" w:hAnsi="Avenir Next LT Pro"/>
            <w:noProof/>
          </w:rPr>
          <w:delText>L’ip du poste client a ét</w:delText>
        </w:r>
        <w:r w:rsidR="00417C67" w:rsidDel="007E1F71">
          <w:rPr>
            <w:rFonts w:ascii="Avenir Next LT Pro" w:hAnsi="Avenir Next LT Pro"/>
            <w:noProof/>
          </w:rPr>
          <w:delText>é</w:delText>
        </w:r>
        <w:r w:rsidDel="007E1F71">
          <w:rPr>
            <w:rFonts w:ascii="Avenir Next LT Pro" w:hAnsi="Avenir Next LT Pro"/>
            <w:noProof/>
          </w:rPr>
          <w:delText xml:space="preserve"> défini sur 192.168.50.2</w:delText>
        </w:r>
        <w:r w:rsidR="002427CB" w:rsidDel="007E1F71">
          <w:rPr>
            <w:rFonts w:ascii="Avenir Next LT Pro" w:hAnsi="Avenir Next LT Pro"/>
            <w:noProof/>
          </w:rPr>
          <w:delText xml:space="preserve"> /24 </w:delText>
        </w:r>
        <w:r w:rsidDel="007E1F71">
          <w:rPr>
            <w:rFonts w:ascii="Avenir Next LT Pro" w:hAnsi="Avenir Next LT Pro"/>
            <w:noProof/>
          </w:rPr>
          <w:delText>, et le DNS est l’IP du Serveur.</w:delText>
        </w:r>
        <w:r w:rsidR="002427CB" w:rsidDel="007E1F71">
          <w:rPr>
            <w:rFonts w:ascii="Avenir Next LT Pro" w:hAnsi="Avenir Next LT Pro"/>
            <w:noProof/>
          </w:rPr>
          <w:delText xml:space="preserve"> </w:delText>
        </w:r>
        <w:r w:rsidR="0091640E" w:rsidDel="007E1F71">
          <w:rPr>
            <w:rFonts w:ascii="Avenir Next LT Pro" w:hAnsi="Avenir Next LT Pro"/>
            <w:noProof/>
          </w:rPr>
          <w:delText xml:space="preserve">Il est possible de réaliser un ping du Serveur depuis le client pour confirmer </w:delText>
        </w:r>
        <w:r w:rsidR="006F68C3" w:rsidDel="007E1F71">
          <w:rPr>
            <w:rFonts w:ascii="Avenir Next LT Pro" w:hAnsi="Avenir Next LT Pro"/>
            <w:noProof/>
          </w:rPr>
          <w:delText xml:space="preserve">la communication entre les deux. </w:delText>
        </w:r>
        <w:r w:rsidR="002427CB" w:rsidDel="007E1F71">
          <w:rPr>
            <w:rFonts w:ascii="Avenir Next LT Pro" w:hAnsi="Avenir Next LT Pro"/>
            <w:noProof/>
          </w:rPr>
          <w:delText xml:space="preserve">Maintenant qu’ils peuvent communiquer, il est temps d’ajouter le PC au domaine. </w:delText>
        </w:r>
      </w:del>
    </w:p>
    <w:p w14:paraId="3E54A608" w14:textId="63ACE052" w:rsidR="002C2749" w:rsidDel="007E1F71" w:rsidRDefault="002C2749">
      <w:pPr>
        <w:pStyle w:val="Paragraphedeliste"/>
        <w:numPr>
          <w:ilvl w:val="0"/>
          <w:numId w:val="21"/>
        </w:numPr>
        <w:rPr>
          <w:del w:id="645" w:author="Auteur"/>
          <w:rFonts w:ascii="Avenir Next LT Pro" w:hAnsi="Avenir Next LT Pro"/>
          <w:noProof/>
        </w:rPr>
        <w:pPrChange w:id="646" w:author="Auteur">
          <w:pPr/>
        </w:pPrChange>
      </w:pPr>
    </w:p>
    <w:p w14:paraId="2DF7124E" w14:textId="7A2693A9" w:rsidR="007F2399" w:rsidDel="007E1F71" w:rsidRDefault="007F2399">
      <w:pPr>
        <w:pStyle w:val="Paragraphedeliste"/>
        <w:numPr>
          <w:ilvl w:val="0"/>
          <w:numId w:val="21"/>
        </w:numPr>
        <w:rPr>
          <w:del w:id="647" w:author="Auteur"/>
          <w:rFonts w:ascii="Avenir Next LT Pro" w:hAnsi="Avenir Next LT Pro"/>
          <w:noProof/>
        </w:rPr>
        <w:pPrChange w:id="648" w:author="Auteur">
          <w:pPr/>
        </w:pPrChange>
      </w:pPr>
    </w:p>
    <w:p w14:paraId="2C0926E8" w14:textId="34FBAD7C" w:rsidR="007F2399" w:rsidDel="007E1F71" w:rsidRDefault="007F2399">
      <w:pPr>
        <w:pStyle w:val="Paragraphedeliste"/>
        <w:numPr>
          <w:ilvl w:val="0"/>
          <w:numId w:val="21"/>
        </w:numPr>
        <w:rPr>
          <w:del w:id="649" w:author="Auteur"/>
          <w:rFonts w:ascii="Avenir Next LT Pro" w:hAnsi="Avenir Next LT Pro"/>
          <w:noProof/>
        </w:rPr>
        <w:pPrChange w:id="650" w:author="Auteur">
          <w:pPr/>
        </w:pPrChange>
      </w:pPr>
    </w:p>
    <w:p w14:paraId="3A5F5AD3" w14:textId="363B47E3" w:rsidR="007F2399" w:rsidDel="007E1F71" w:rsidRDefault="007F2399">
      <w:pPr>
        <w:pStyle w:val="Paragraphedeliste"/>
        <w:numPr>
          <w:ilvl w:val="0"/>
          <w:numId w:val="21"/>
        </w:numPr>
        <w:rPr>
          <w:del w:id="651" w:author="Auteur"/>
          <w:rFonts w:ascii="Avenir Next LT Pro" w:hAnsi="Avenir Next LT Pro"/>
          <w:noProof/>
        </w:rPr>
        <w:pPrChange w:id="652" w:author="Auteur">
          <w:pPr/>
        </w:pPrChange>
      </w:pPr>
    </w:p>
    <w:p w14:paraId="1AAD8AB8" w14:textId="6E58D6EB" w:rsidR="006E30FB" w:rsidDel="007E1F71" w:rsidRDefault="007F2399">
      <w:pPr>
        <w:pStyle w:val="Paragraphedeliste"/>
        <w:numPr>
          <w:ilvl w:val="0"/>
          <w:numId w:val="21"/>
        </w:numPr>
        <w:rPr>
          <w:del w:id="653" w:author="Auteur"/>
          <w:rFonts w:ascii="Avenir Next LT Pro" w:hAnsi="Avenir Next LT Pro"/>
          <w:noProof/>
        </w:rPr>
        <w:pPrChange w:id="654" w:author="Auteur">
          <w:pPr/>
        </w:pPrChange>
      </w:pPr>
      <w:del w:id="655" w:author="Auteur">
        <w:r w:rsidDel="007E1F71">
          <w:rPr>
            <w:rFonts w:ascii="Avenir Next LT Pro" w:hAnsi="Avenir Next LT Pro"/>
            <w:noProof/>
          </w:rPr>
          <w:drawing>
            <wp:anchor distT="0" distB="0" distL="114300" distR="114300" simplePos="0" relativeHeight="251666432" behindDoc="0" locked="0" layoutInCell="1" allowOverlap="1" wp14:anchorId="5A218E96" wp14:editId="072C9E2D">
              <wp:simplePos x="0" y="0"/>
              <wp:positionH relativeFrom="margin">
                <wp:align>left</wp:align>
              </wp:positionH>
              <wp:positionV relativeFrom="page">
                <wp:posOffset>5298580</wp:posOffset>
              </wp:positionV>
              <wp:extent cx="5033010" cy="4074160"/>
              <wp:effectExtent l="0" t="0" r="0" b="2540"/>
              <wp:wrapThrough wrapText="bothSides">
                <wp:wrapPolygon edited="0">
                  <wp:start x="0" y="0"/>
                  <wp:lineTo x="0" y="21512"/>
                  <wp:lineTo x="21502" y="21512"/>
                  <wp:lineTo x="21502" y="0"/>
                  <wp:lineTo x="0" y="0"/>
                </wp:wrapPolygon>
              </wp:wrapThrough>
              <wp:docPr id="1104753292"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53292" name="Image 3" descr="Une image contenant texte, capture d’écran, logiciel, Page web&#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3010" cy="407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4DC5" w:rsidDel="007E1F71">
          <w:rPr>
            <w:rFonts w:ascii="Avenir Next LT Pro" w:hAnsi="Avenir Next LT Pro"/>
            <w:noProof/>
          </w:rPr>
          <w:delText xml:space="preserve">Pour cela, il nous faut passer par les paramètres système, </w:delText>
        </w:r>
        <w:r w:rsidR="00EA2F5B" w:rsidDel="007E1F71">
          <w:rPr>
            <w:rFonts w:ascii="Avenir Next LT Pro" w:hAnsi="Avenir Next LT Pro"/>
            <w:noProof/>
          </w:rPr>
          <w:delText xml:space="preserve">et </w:delText>
        </w:r>
        <w:r w:rsidR="00B63EB9" w:rsidDel="007E1F71">
          <w:rPr>
            <w:rFonts w:ascii="Avenir Next LT Pro" w:hAnsi="Avenir Next LT Pro"/>
            <w:noProof/>
          </w:rPr>
          <w:delText xml:space="preserve">paramétrer le PC comme membre d’un domaine (ici, Cedric.local). </w:delText>
        </w:r>
      </w:del>
    </w:p>
    <w:p w14:paraId="2582EEF5" w14:textId="6139EEAE" w:rsidR="00EC0EDA" w:rsidDel="007E1F71" w:rsidRDefault="00EC0EDA">
      <w:pPr>
        <w:pStyle w:val="Paragraphedeliste"/>
        <w:numPr>
          <w:ilvl w:val="0"/>
          <w:numId w:val="21"/>
        </w:numPr>
        <w:rPr>
          <w:del w:id="656" w:author="Auteur"/>
          <w:rFonts w:ascii="Avenir Next LT Pro" w:hAnsi="Avenir Next LT Pro"/>
          <w:noProof/>
        </w:rPr>
        <w:pPrChange w:id="657" w:author="Auteur">
          <w:pPr/>
        </w:pPrChange>
      </w:pPr>
    </w:p>
    <w:p w14:paraId="05BB4D89" w14:textId="0686660D" w:rsidR="00EC0EDA" w:rsidDel="007E1F71" w:rsidRDefault="00EC0EDA">
      <w:pPr>
        <w:pStyle w:val="Paragraphedeliste"/>
        <w:numPr>
          <w:ilvl w:val="0"/>
          <w:numId w:val="21"/>
        </w:numPr>
        <w:rPr>
          <w:del w:id="658" w:author="Auteur"/>
          <w:rFonts w:ascii="Avenir Next LT Pro" w:hAnsi="Avenir Next LT Pro"/>
          <w:noProof/>
        </w:rPr>
        <w:pPrChange w:id="659" w:author="Auteur">
          <w:pPr/>
        </w:pPrChange>
      </w:pPr>
    </w:p>
    <w:p w14:paraId="1E82D5B1" w14:textId="6D05B638" w:rsidR="00EC0EDA" w:rsidDel="007E1F71" w:rsidRDefault="00EC0EDA">
      <w:pPr>
        <w:pStyle w:val="Paragraphedeliste"/>
        <w:numPr>
          <w:ilvl w:val="0"/>
          <w:numId w:val="21"/>
        </w:numPr>
        <w:rPr>
          <w:del w:id="660" w:author="Auteur"/>
          <w:rFonts w:ascii="Avenir Next LT Pro" w:hAnsi="Avenir Next LT Pro"/>
          <w:noProof/>
        </w:rPr>
        <w:pPrChange w:id="661" w:author="Auteur">
          <w:pPr/>
        </w:pPrChange>
      </w:pPr>
    </w:p>
    <w:p w14:paraId="4510B0FA" w14:textId="0F2C76B6" w:rsidR="00EC0EDA" w:rsidDel="007E1F71" w:rsidRDefault="00EC0EDA">
      <w:pPr>
        <w:pStyle w:val="Paragraphedeliste"/>
        <w:numPr>
          <w:ilvl w:val="0"/>
          <w:numId w:val="21"/>
        </w:numPr>
        <w:rPr>
          <w:del w:id="662" w:author="Auteur"/>
          <w:rFonts w:ascii="Avenir Next LT Pro" w:hAnsi="Avenir Next LT Pro"/>
          <w:noProof/>
        </w:rPr>
        <w:pPrChange w:id="663" w:author="Auteur">
          <w:pPr/>
        </w:pPrChange>
      </w:pPr>
    </w:p>
    <w:p w14:paraId="51DE537A" w14:textId="37D2DB0A" w:rsidR="00EC0EDA" w:rsidDel="007E1F71" w:rsidRDefault="00EC0EDA">
      <w:pPr>
        <w:pStyle w:val="Paragraphedeliste"/>
        <w:numPr>
          <w:ilvl w:val="0"/>
          <w:numId w:val="21"/>
        </w:numPr>
        <w:rPr>
          <w:del w:id="664" w:author="Auteur"/>
          <w:rFonts w:ascii="Avenir Next LT Pro" w:hAnsi="Avenir Next LT Pro"/>
          <w:noProof/>
        </w:rPr>
        <w:pPrChange w:id="665" w:author="Auteur">
          <w:pPr/>
        </w:pPrChange>
      </w:pPr>
    </w:p>
    <w:p w14:paraId="6E72227A" w14:textId="2F29EDF1" w:rsidR="00EC0EDA" w:rsidDel="007E1F71" w:rsidRDefault="00EC0EDA">
      <w:pPr>
        <w:pStyle w:val="Paragraphedeliste"/>
        <w:numPr>
          <w:ilvl w:val="0"/>
          <w:numId w:val="21"/>
        </w:numPr>
        <w:rPr>
          <w:del w:id="666" w:author="Auteur"/>
          <w:rFonts w:ascii="Avenir Next LT Pro" w:hAnsi="Avenir Next LT Pro"/>
          <w:noProof/>
        </w:rPr>
        <w:pPrChange w:id="667" w:author="Auteur">
          <w:pPr/>
        </w:pPrChange>
      </w:pPr>
    </w:p>
    <w:p w14:paraId="6DFF78CF" w14:textId="769A122F" w:rsidR="00EC0EDA" w:rsidDel="007E1F71" w:rsidRDefault="00EC0EDA">
      <w:pPr>
        <w:pStyle w:val="Paragraphedeliste"/>
        <w:numPr>
          <w:ilvl w:val="0"/>
          <w:numId w:val="21"/>
        </w:numPr>
        <w:rPr>
          <w:del w:id="668" w:author="Auteur"/>
          <w:rFonts w:ascii="Avenir Next LT Pro" w:hAnsi="Avenir Next LT Pro"/>
          <w:noProof/>
        </w:rPr>
        <w:pPrChange w:id="669" w:author="Auteur">
          <w:pPr/>
        </w:pPrChange>
      </w:pPr>
    </w:p>
    <w:p w14:paraId="040DE9DB" w14:textId="0FB89AE6" w:rsidR="00EC0EDA" w:rsidDel="007E1F71" w:rsidRDefault="00EC0EDA">
      <w:pPr>
        <w:pStyle w:val="Paragraphedeliste"/>
        <w:numPr>
          <w:ilvl w:val="0"/>
          <w:numId w:val="21"/>
        </w:numPr>
        <w:rPr>
          <w:del w:id="670" w:author="Auteur"/>
          <w:rFonts w:ascii="Avenir Next LT Pro" w:hAnsi="Avenir Next LT Pro"/>
          <w:noProof/>
        </w:rPr>
        <w:pPrChange w:id="671" w:author="Auteur">
          <w:pPr/>
        </w:pPrChange>
      </w:pPr>
    </w:p>
    <w:p w14:paraId="07746AE0" w14:textId="381B2CEB" w:rsidR="00EC0EDA" w:rsidDel="007E1F71" w:rsidRDefault="00EC0EDA">
      <w:pPr>
        <w:pStyle w:val="Paragraphedeliste"/>
        <w:numPr>
          <w:ilvl w:val="0"/>
          <w:numId w:val="21"/>
        </w:numPr>
        <w:rPr>
          <w:ins w:id="672" w:author="Auteur"/>
          <w:del w:id="673" w:author="Auteur"/>
          <w:rFonts w:ascii="Avenir Next LT Pro" w:hAnsi="Avenir Next LT Pro"/>
          <w:noProof/>
        </w:rPr>
        <w:pPrChange w:id="674" w:author="Auteur">
          <w:pPr/>
        </w:pPrChange>
      </w:pPr>
    </w:p>
    <w:p w14:paraId="46F8E158" w14:textId="262D77BF" w:rsidR="00F4165D" w:rsidDel="007E1F71" w:rsidRDefault="00F4165D">
      <w:pPr>
        <w:pStyle w:val="Paragraphedeliste"/>
        <w:numPr>
          <w:ilvl w:val="0"/>
          <w:numId w:val="21"/>
        </w:numPr>
        <w:rPr>
          <w:del w:id="675" w:author="Auteur"/>
          <w:rFonts w:ascii="Avenir Next LT Pro" w:hAnsi="Avenir Next LT Pro"/>
          <w:noProof/>
        </w:rPr>
        <w:pPrChange w:id="676" w:author="Auteur">
          <w:pPr/>
        </w:pPrChange>
      </w:pPr>
      <w:ins w:id="677" w:author="Auteur">
        <w:del w:id="678" w:author="Auteur">
          <w:r w:rsidRPr="00F4165D" w:rsidDel="007E1F71">
            <w:rPr>
              <w:rFonts w:ascii="Avenir Next LT Pro" w:hAnsi="Avenir Next LT Pro"/>
              <w:noProof/>
            </w:rPr>
            <w:drawing>
              <wp:inline distT="0" distB="0" distL="0" distR="0" wp14:anchorId="33F29DBA" wp14:editId="66D976A4">
                <wp:extent cx="3672409" cy="1356360"/>
                <wp:effectExtent l="0" t="0" r="444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78708" cy="1358687"/>
                        </a:xfrm>
                        <a:prstGeom prst="rect">
                          <a:avLst/>
                        </a:prstGeom>
                      </pic:spPr>
                    </pic:pic>
                  </a:graphicData>
                </a:graphic>
              </wp:inline>
            </w:drawing>
          </w:r>
          <w:r w:rsidRPr="00F4165D" w:rsidDel="007E1F71">
            <w:rPr>
              <w:rFonts w:ascii="Avenir Next LT Pro" w:hAnsi="Avenir Next LT Pro"/>
              <w:noProof/>
            </w:rPr>
            <w:delText>Vlan 10,20 et 30 peuvent uploade un fichier txt</w:delText>
          </w:r>
        </w:del>
      </w:ins>
    </w:p>
    <w:p w14:paraId="3D4A1905" w14:textId="77777777" w:rsidR="00EC0EDA" w:rsidRDefault="00EC0EDA">
      <w:pPr>
        <w:pStyle w:val="Paragraphedeliste"/>
        <w:numPr>
          <w:ilvl w:val="0"/>
          <w:numId w:val="21"/>
        </w:numPr>
        <w:rPr>
          <w:rFonts w:ascii="Avenir Next LT Pro" w:hAnsi="Avenir Next LT Pro"/>
          <w:noProof/>
        </w:rPr>
        <w:pPrChange w:id="679" w:author="Auteur">
          <w:pPr/>
        </w:pPrChange>
      </w:pPr>
    </w:p>
    <w:p w14:paraId="6F60A9D6" w14:textId="77777777" w:rsidR="00EC0EDA" w:rsidRDefault="00EC0EDA" w:rsidP="00D65C67">
      <w:pPr>
        <w:rPr>
          <w:rFonts w:ascii="Avenir Next LT Pro" w:hAnsi="Avenir Next LT Pro"/>
          <w:noProof/>
        </w:rPr>
      </w:pPr>
    </w:p>
    <w:p w14:paraId="118C35FE" w14:textId="7297825F" w:rsidR="00EC0EDA" w:rsidRDefault="007E1F71" w:rsidP="003E1657">
      <w:pPr>
        <w:pStyle w:val="Paragraphedeliste"/>
        <w:numPr>
          <w:ilvl w:val="0"/>
          <w:numId w:val="21"/>
        </w:numPr>
        <w:rPr>
          <w:ins w:id="680" w:author="Auteur"/>
          <w:rFonts w:ascii="Avenir Next LT Pro" w:hAnsi="Avenir Next LT Pro"/>
          <w:noProof/>
        </w:rPr>
      </w:pPr>
      <w:ins w:id="681" w:author="Auteur">
        <w:r>
          <w:rPr>
            <w:rFonts w:ascii="Avenir Next LT Pro" w:hAnsi="Avenir Next LT Pro"/>
            <w:noProof/>
          </w:rPr>
          <w:t xml:space="preserve">Puis dans « attribuer à » cliquez sur la case et il va vous proposez des utilisateurs, choississez celui que vous voulez </w:t>
        </w:r>
      </w:ins>
    </w:p>
    <w:p w14:paraId="397161E2" w14:textId="194CE816" w:rsidR="007E1F71" w:rsidRDefault="007E1F71" w:rsidP="003E1657">
      <w:pPr>
        <w:rPr>
          <w:ins w:id="682" w:author="Auteur"/>
          <w:rFonts w:ascii="Avenir Next LT Pro" w:hAnsi="Avenir Next LT Pro"/>
          <w:noProof/>
        </w:rPr>
      </w:pPr>
    </w:p>
    <w:p w14:paraId="36705AF3" w14:textId="0F5DF6A5" w:rsidR="007E1F71" w:rsidRDefault="007E1F71" w:rsidP="003E1657">
      <w:pPr>
        <w:rPr>
          <w:ins w:id="683" w:author="Auteur"/>
          <w:rFonts w:ascii="Avenir Next LT Pro" w:hAnsi="Avenir Next LT Pro"/>
          <w:noProof/>
        </w:rPr>
      </w:pPr>
    </w:p>
    <w:p w14:paraId="22CBCDAB" w14:textId="7F9DD5A9" w:rsidR="007E1F71" w:rsidRDefault="007E1F71" w:rsidP="003E1657">
      <w:pPr>
        <w:rPr>
          <w:ins w:id="684" w:author="Auteur"/>
          <w:rFonts w:ascii="Avenir Next LT Pro" w:hAnsi="Avenir Next LT Pro"/>
          <w:noProof/>
        </w:rPr>
      </w:pPr>
    </w:p>
    <w:p w14:paraId="651AAB9A" w14:textId="4B3632D9" w:rsidR="007E1F71" w:rsidRDefault="007E1F71" w:rsidP="003E1657">
      <w:pPr>
        <w:rPr>
          <w:ins w:id="685" w:author="Auteur"/>
          <w:rFonts w:ascii="Avenir Next LT Pro" w:hAnsi="Avenir Next LT Pro"/>
          <w:noProof/>
        </w:rPr>
      </w:pPr>
    </w:p>
    <w:p w14:paraId="79498AFE" w14:textId="6EF2A689" w:rsidR="007E1F71" w:rsidRDefault="007E1F71" w:rsidP="003E1657">
      <w:pPr>
        <w:rPr>
          <w:ins w:id="686" w:author="Auteur"/>
          <w:rFonts w:ascii="Avenir Next LT Pro" w:hAnsi="Avenir Next LT Pro"/>
          <w:noProof/>
        </w:rPr>
      </w:pPr>
      <w:ins w:id="687" w:author="Auteur">
        <w:r>
          <w:rPr>
            <w:rFonts w:ascii="Avenir Next LT Pro" w:hAnsi="Avenir Next LT Pro"/>
            <w:noProof/>
          </w:rPr>
          <w:t xml:space="preserve">       De mon coté, j’ai attribué 1 tickets à Kylian et 2 à Jérémie </w:t>
        </w:r>
      </w:ins>
    </w:p>
    <w:p w14:paraId="6DEBD0CD" w14:textId="070FDEED" w:rsidR="007E1F71" w:rsidRDefault="007E1F71" w:rsidP="003E1657">
      <w:pPr>
        <w:rPr>
          <w:ins w:id="688" w:author="Auteur"/>
          <w:rFonts w:ascii="Avenir Next LT Pro" w:hAnsi="Avenir Next LT Pro"/>
          <w:noProof/>
        </w:rPr>
      </w:pPr>
    </w:p>
    <w:p w14:paraId="06E7D017" w14:textId="0626C7BC" w:rsidR="007E1F71" w:rsidRPr="003E1657" w:rsidRDefault="007E1F71">
      <w:pPr>
        <w:rPr>
          <w:rFonts w:ascii="Avenir Next LT Pro" w:hAnsi="Avenir Next LT Pro"/>
          <w:noProof/>
          <w:rPrChange w:id="689" w:author="Auteur">
            <w:rPr>
              <w:noProof/>
            </w:rPr>
          </w:rPrChange>
        </w:rPr>
      </w:pPr>
      <w:ins w:id="690" w:author="Auteur">
        <w:r w:rsidRPr="004D1495">
          <w:rPr>
            <w:noProof/>
          </w:rPr>
          <w:drawing>
            <wp:inline distT="0" distB="0" distL="0" distR="0" wp14:anchorId="18C92329" wp14:editId="7756A0BE">
              <wp:extent cx="5760720" cy="31623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162300"/>
                      </a:xfrm>
                      <a:prstGeom prst="rect">
                        <a:avLst/>
                      </a:prstGeom>
                    </pic:spPr>
                  </pic:pic>
                </a:graphicData>
              </a:graphic>
            </wp:inline>
          </w:drawing>
        </w:r>
      </w:ins>
    </w:p>
    <w:p w14:paraId="5B5B6491" w14:textId="77777777" w:rsidR="00EC0EDA" w:rsidRDefault="00EC0EDA" w:rsidP="00D65C67">
      <w:pPr>
        <w:rPr>
          <w:rFonts w:ascii="Avenir Next LT Pro" w:hAnsi="Avenir Next LT Pro"/>
          <w:noProof/>
        </w:rPr>
      </w:pPr>
    </w:p>
    <w:p w14:paraId="69EFEE18" w14:textId="77777777" w:rsidR="00EC0EDA" w:rsidRDefault="00EC0EDA" w:rsidP="00D65C67">
      <w:pPr>
        <w:rPr>
          <w:rFonts w:ascii="Avenir Next LT Pro" w:hAnsi="Avenir Next LT Pro"/>
          <w:noProof/>
        </w:rPr>
      </w:pPr>
    </w:p>
    <w:p w14:paraId="478934CC" w14:textId="77777777" w:rsidR="00EC0EDA" w:rsidRDefault="00EC0EDA" w:rsidP="00D65C67">
      <w:pPr>
        <w:rPr>
          <w:rFonts w:ascii="Avenir Next LT Pro" w:hAnsi="Avenir Next LT Pro"/>
          <w:noProof/>
        </w:rPr>
      </w:pPr>
    </w:p>
    <w:p w14:paraId="7AACE55C" w14:textId="77777777" w:rsidR="00B17086" w:rsidRDefault="00B17086" w:rsidP="00D65C67">
      <w:pPr>
        <w:rPr>
          <w:rFonts w:ascii="Avenir Next LT Pro" w:hAnsi="Avenir Next LT Pro"/>
          <w:noProof/>
        </w:rPr>
      </w:pPr>
    </w:p>
    <w:p w14:paraId="3CC65DA2" w14:textId="77777777" w:rsidR="00B17086" w:rsidRDefault="00B17086" w:rsidP="00D65C67">
      <w:pPr>
        <w:rPr>
          <w:rFonts w:ascii="Avenir Next LT Pro" w:hAnsi="Avenir Next LT Pro"/>
          <w:noProof/>
        </w:rPr>
      </w:pPr>
    </w:p>
    <w:p w14:paraId="05E632D5" w14:textId="77777777" w:rsidR="00B17086" w:rsidRDefault="00B17086" w:rsidP="00D65C67">
      <w:pPr>
        <w:rPr>
          <w:rFonts w:ascii="Avenir Next LT Pro" w:hAnsi="Avenir Next LT Pro"/>
          <w:noProof/>
        </w:rPr>
      </w:pPr>
    </w:p>
    <w:p w14:paraId="0049F324" w14:textId="1194B773" w:rsidR="008F3AD4" w:rsidDel="00F4165D" w:rsidRDefault="00B17086" w:rsidP="00D65C67">
      <w:pPr>
        <w:rPr>
          <w:del w:id="691" w:author="Auteur"/>
          <w:rFonts w:ascii="Avenir Next LT Pro" w:hAnsi="Avenir Next LT Pro"/>
          <w:noProof/>
        </w:rPr>
      </w:pPr>
      <w:del w:id="692" w:author="Auteur">
        <w:r w:rsidDel="00F4165D">
          <w:rPr>
            <w:rFonts w:ascii="Avenir Next LT Pro" w:hAnsi="Avenir Next LT Pro"/>
            <w:noProof/>
          </w:rPr>
          <w:delText xml:space="preserve">Une fois ces étapes réalisés, </w:delText>
        </w:r>
        <w:r w:rsidR="0091640E" w:rsidDel="00F4165D">
          <w:rPr>
            <w:rFonts w:ascii="Avenir Next LT Pro" w:hAnsi="Avenir Next LT Pro"/>
            <w:noProof/>
          </w:rPr>
          <w:delText xml:space="preserve">si la connexion au domaine a </w:delText>
        </w:r>
        <w:r w:rsidR="00106275" w:rsidDel="00F4165D">
          <w:rPr>
            <w:rFonts w:ascii="Avenir Next LT Pro" w:hAnsi="Avenir Next LT Pro"/>
            <w:noProof/>
          </w:rPr>
          <w:delText xml:space="preserve">bien </w:delText>
        </w:r>
        <w:r w:rsidR="0091640E" w:rsidDel="00F4165D">
          <w:rPr>
            <w:rFonts w:ascii="Avenir Next LT Pro" w:hAnsi="Avenir Next LT Pro"/>
            <w:noProof/>
          </w:rPr>
          <w:delText>été effectué, cette boîte de dialogue devrait s’afficher</w:delText>
        </w:r>
        <w:r w:rsidR="008F3AD4" w:rsidDel="00F4165D">
          <w:rPr>
            <w:rFonts w:ascii="Avenir Next LT Pro" w:hAnsi="Avenir Next LT Pro"/>
            <w:noProof/>
          </w:rPr>
          <w:delText> :</w:delText>
        </w:r>
      </w:del>
    </w:p>
    <w:p w14:paraId="72106D80" w14:textId="114E6576" w:rsidR="008F3AD4" w:rsidDel="00F4165D" w:rsidRDefault="008F3AD4" w:rsidP="00D65C67">
      <w:pPr>
        <w:rPr>
          <w:del w:id="693" w:author="Auteur"/>
          <w:rFonts w:ascii="Avenir Next LT Pro" w:hAnsi="Avenir Next LT Pro"/>
          <w:noProof/>
        </w:rPr>
      </w:pPr>
    </w:p>
    <w:p w14:paraId="3E2EEE1B" w14:textId="4D652EB5" w:rsidR="008F3AD4" w:rsidDel="00F4165D" w:rsidRDefault="008F3AD4" w:rsidP="008F3AD4">
      <w:pPr>
        <w:jc w:val="center"/>
        <w:rPr>
          <w:del w:id="694" w:author="Auteur"/>
          <w:rFonts w:ascii="Avenir Next LT Pro" w:hAnsi="Avenir Next LT Pro"/>
          <w:noProof/>
        </w:rPr>
      </w:pPr>
      <w:del w:id="695" w:author="Auteur">
        <w:r w:rsidDel="00F4165D">
          <w:rPr>
            <w:rFonts w:ascii="Avenir Next LT Pro" w:hAnsi="Avenir Next LT Pro"/>
            <w:noProof/>
          </w:rPr>
          <w:drawing>
            <wp:inline distT="0" distB="0" distL="0" distR="0" wp14:anchorId="65D38E83" wp14:editId="29AD9EF8">
              <wp:extent cx="3049319" cy="1407806"/>
              <wp:effectExtent l="0" t="0" r="0" b="1905"/>
              <wp:docPr id="10151013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1805" cy="1413570"/>
                      </a:xfrm>
                      <a:prstGeom prst="rect">
                        <a:avLst/>
                      </a:prstGeom>
                      <a:noFill/>
                      <a:ln>
                        <a:noFill/>
                      </a:ln>
                    </pic:spPr>
                  </pic:pic>
                </a:graphicData>
              </a:graphic>
            </wp:inline>
          </w:drawing>
        </w:r>
      </w:del>
    </w:p>
    <w:p w14:paraId="1852BF64" w14:textId="3DBDB8A9" w:rsidR="008F3AD4" w:rsidDel="00F4165D" w:rsidRDefault="008F3AD4" w:rsidP="008F3AD4">
      <w:pPr>
        <w:jc w:val="center"/>
        <w:rPr>
          <w:del w:id="696" w:author="Auteur"/>
          <w:rFonts w:ascii="Avenir Next LT Pro" w:hAnsi="Avenir Next LT Pro"/>
          <w:noProof/>
        </w:rPr>
      </w:pPr>
    </w:p>
    <w:p w14:paraId="31436D51" w14:textId="4711EAAB" w:rsidR="003D05AE" w:rsidDel="00F4165D" w:rsidRDefault="003D05AE" w:rsidP="003D05AE">
      <w:pPr>
        <w:rPr>
          <w:del w:id="697" w:author="Auteur"/>
          <w:rFonts w:ascii="Avenir Next LT Pro" w:hAnsi="Avenir Next LT Pro"/>
          <w:noProof/>
        </w:rPr>
      </w:pPr>
      <w:del w:id="698" w:author="Auteur">
        <w:r w:rsidDel="00F4165D">
          <w:rPr>
            <w:rFonts w:ascii="Avenir Next LT Pro" w:hAnsi="Avenir Next LT Pro"/>
            <w:noProof/>
          </w:rPr>
          <w:delText xml:space="preserve">Maintenant, nous allons pouvoir commencer a </w:delText>
        </w:r>
        <w:r w:rsidR="00FF28C9" w:rsidDel="00F4165D">
          <w:rPr>
            <w:rFonts w:ascii="Avenir Next LT Pro" w:hAnsi="Avenir Next LT Pro"/>
            <w:noProof/>
          </w:rPr>
          <w:delText>réaliser l’arborescence</w:delText>
        </w:r>
        <w:r w:rsidR="0013007D" w:rsidDel="00F4165D">
          <w:rPr>
            <w:rFonts w:ascii="Avenir Next LT Pro" w:hAnsi="Avenir Next LT Pro"/>
            <w:noProof/>
          </w:rPr>
          <w:delText>, la sécurité et le partage</w:delText>
        </w:r>
        <w:r w:rsidR="00FF28C9" w:rsidDel="00F4165D">
          <w:rPr>
            <w:rFonts w:ascii="Avenir Next LT Pro" w:hAnsi="Avenir Next LT Pro"/>
            <w:noProof/>
          </w:rPr>
          <w:delText xml:space="preserve"> des </w:delText>
        </w:r>
        <w:r w:rsidR="00DA0C79" w:rsidDel="00F4165D">
          <w:rPr>
            <w:rFonts w:ascii="Avenir Next LT Pro" w:hAnsi="Avenir Next LT Pro"/>
            <w:noProof/>
          </w:rPr>
          <w:delText>dossiers du domaine.</w:delText>
        </w:r>
      </w:del>
    </w:p>
    <w:p w14:paraId="76C190C6" w14:textId="77777777" w:rsidR="00DA0C79" w:rsidRDefault="00DA0C79" w:rsidP="003D05AE">
      <w:pPr>
        <w:rPr>
          <w:rFonts w:ascii="Avenir Next LT Pro" w:hAnsi="Avenir Next LT Pro"/>
          <w:noProof/>
        </w:rPr>
      </w:pPr>
    </w:p>
    <w:p w14:paraId="65E884B6" w14:textId="77777777" w:rsidR="00DA0C79" w:rsidRDefault="00DA0C79" w:rsidP="003D05AE">
      <w:pPr>
        <w:rPr>
          <w:rFonts w:ascii="Avenir Next LT Pro" w:hAnsi="Avenir Next LT Pro"/>
          <w:noProof/>
        </w:rPr>
      </w:pPr>
    </w:p>
    <w:p w14:paraId="1B029181" w14:textId="311FA4B9" w:rsidR="00DA0C79" w:rsidRDefault="00F66F70" w:rsidP="003D05AE">
      <w:pPr>
        <w:rPr>
          <w:ins w:id="699" w:author="Auteur"/>
          <w:rFonts w:ascii="Avenir Next LT Pro" w:hAnsi="Avenir Next LT Pro"/>
          <w:b/>
          <w:bCs/>
          <w:noProof/>
          <w:sz w:val="32"/>
          <w:szCs w:val="32"/>
        </w:rPr>
      </w:pPr>
      <w:r>
        <w:rPr>
          <w:rFonts w:ascii="Avenir Next LT Pro" w:hAnsi="Avenir Next LT Pro"/>
          <w:b/>
          <w:bCs/>
          <w:noProof/>
          <w:sz w:val="32"/>
          <w:szCs w:val="32"/>
        </w:rPr>
        <mc:AlternateContent>
          <mc:Choice Requires="wps">
            <w:drawing>
              <wp:inline distT="0" distB="0" distL="0" distR="0" wp14:anchorId="57954FF8" wp14:editId="2C424322">
                <wp:extent cx="6664960" cy="428625"/>
                <wp:effectExtent l="38100" t="38100" r="40640" b="43180"/>
                <wp:docPr id="428682790" name="Zone de texte 5"/>
                <wp:cNvGraphicFramePr/>
                <a:graphic xmlns:a="http://schemas.openxmlformats.org/drawingml/2006/main">
                  <a:graphicData uri="http://schemas.microsoft.com/office/word/2010/wordprocessingShape">
                    <wps:wsp>
                      <wps:cNvSpPr txBox="1"/>
                      <wps:spPr>
                        <a:xfrm>
                          <a:off x="0" y="0"/>
                          <a:ext cx="6664960" cy="428625"/>
                        </a:xfrm>
                        <a:prstGeom prst="rect">
                          <a:avLst/>
                        </a:prstGeom>
                        <a:solidFill>
                          <a:schemeClr val="accent1">
                            <a:lumMod val="75000"/>
                            <a:alpha val="1000"/>
                          </a:schemeClr>
                        </a:solidFill>
                        <a:ln w="19050" cap="flat">
                          <a:noFill/>
                          <a:prstDash val="solid"/>
                          <a:miter lim="400000"/>
                        </a:ln>
                        <a:effectLst>
                          <a:outerShdw blurRad="50800" dist="38100" dir="18900000" algn="bl" rotWithShape="0">
                            <a:prstClr val="black">
                              <a:alpha val="40000"/>
                            </a:prstClr>
                          </a:outerShdw>
                        </a:effectLst>
                        <a:sp3d/>
                      </wps:spPr>
                      <wps:style>
                        <a:lnRef idx="0">
                          <a:scrgbClr r="0" g="0" b="0"/>
                        </a:lnRef>
                        <a:fillRef idx="0">
                          <a:scrgbClr r="0" g="0" b="0"/>
                        </a:fillRef>
                        <a:effectRef idx="0">
                          <a:scrgbClr r="0" g="0" b="0"/>
                        </a:effectRef>
                        <a:fontRef idx="none"/>
                      </wps:style>
                      <wps:txbx>
                        <w:txbxContent>
                          <w:p w14:paraId="2A4FBF8D" w14:textId="13E102B9" w:rsidR="00A16712" w:rsidRPr="00ED0F95" w:rsidRDefault="00A16712" w:rsidP="00F66F70">
                            <w:pPr>
                              <w:shd w:val="clear" w:color="auto" w:fill="363535" w:themeFill="background2" w:themeFillShade="40"/>
                              <w:jc w:val="cente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del w:id="700" w:author="Auteur">
                              <w:r w:rsidDel="00F4165D">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Dossier Partagé Administration</w:delText>
                              </w:r>
                            </w:del>
                            <w:ins w:id="701" w:author="Auteur">
                              <w:del w:id="702" w:author="Auteur">
                                <w:r w:rsidDel="001E6C48">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QUESTION 5</w:delText>
                                </w:r>
                              </w:del>
                              <w:r w:rsidR="001E6C48">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 xml:space="preserve">Clôturer un incident et l’ajouter à la base de connaissance </w:t>
                              </w:r>
                            </w:ins>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a:scene3d>
                          <a:camera prst="orthographicFront"/>
                          <a:lightRig rig="threePt" dir="t"/>
                        </a:scene3d>
                        <a:sp3d>
                          <a:bevelB w="311150" h="38100" prst="relaxedInset"/>
                        </a:sp3d>
                      </wps:bodyPr>
                    </wps:wsp>
                  </a:graphicData>
                </a:graphic>
              </wp:inline>
            </w:drawing>
          </mc:Choice>
          <mc:Fallback>
            <w:pict>
              <v:shape w14:anchorId="57954FF8" id="_x0000_s1030" type="#_x0000_t202" style="width:524.8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" fillcolor="#0d294e [2404]" stroked="f" strokeweight="1.5pt">
                <v:fill opacity="771f"/>
                <v:stroke miterlimit="4"/>
                <v:shadow on="t" color="black" opacity="26214f" origin="-.5,.5" offset=".74836mm,-.74836mm"/>
                <v:textbox style="mso-fit-shape-to-text:t" inset="4pt,4pt,4pt,4pt">
                  <w:txbxContent>
                    <w:p w14:paraId="2A4FBF8D" w14:textId="13E102B9" w:rsidR="00A16712" w:rsidRPr="00ED0F95" w:rsidRDefault="00A16712" w:rsidP="00F66F70">
                      <w:pPr>
                        <w:shd w:val="clear" w:color="auto" w:fill="363535" w:themeFill="background2" w:themeFillShade="40"/>
                        <w:jc w:val="cente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del w:id="703" w:author="Auteur">
                        <w:r w:rsidDel="00F4165D">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Dossier Partagé Administration</w:delText>
                        </w:r>
                      </w:del>
                      <w:ins w:id="704" w:author="Auteur">
                        <w:del w:id="705" w:author="Auteur">
                          <w:r w:rsidDel="001E6C48">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QUESTION 5</w:delText>
                          </w:r>
                        </w:del>
                        <w:r w:rsidR="001E6C48">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 xml:space="preserve">Clôturer un incident et l’ajouter à la base de connaissance </w:t>
                        </w:r>
                      </w:ins>
                    </w:p>
                  </w:txbxContent>
                </v:textbox>
                <w10:anchorlock/>
              </v:shape>
            </w:pict>
          </mc:Fallback>
        </mc:AlternateContent>
      </w:r>
    </w:p>
    <w:p w14:paraId="25FF1703" w14:textId="534CDB17" w:rsidR="00F4165D" w:rsidRPr="003E1657" w:rsidDel="001E6C48" w:rsidRDefault="001E6C48" w:rsidP="003E1657">
      <w:pPr>
        <w:pStyle w:val="Paragraphedeliste"/>
        <w:numPr>
          <w:ilvl w:val="0"/>
          <w:numId w:val="23"/>
        </w:numPr>
        <w:rPr>
          <w:del w:id="706" w:author="Auteur"/>
          <w:rFonts w:ascii="Avenir Next LT Pro" w:hAnsi="Avenir Next LT Pro"/>
          <w:b/>
          <w:bCs/>
          <w:noProof/>
          <w:sz w:val="32"/>
          <w:szCs w:val="32"/>
          <w:rPrChange w:id="707" w:author="Auteur">
            <w:rPr>
              <w:del w:id="708" w:author="Auteur"/>
              <w:rFonts w:ascii="Avenir Next LT Pro" w:hAnsi="Avenir Next LT Pro"/>
              <w:bCs/>
              <w:noProof/>
              <w:color w:val="002060"/>
            </w:rPr>
          </w:rPrChange>
        </w:rPr>
      </w:pPr>
      <w:ins w:id="709" w:author="Auteur">
        <w:r>
          <w:rPr>
            <w:rFonts w:ascii="Avenir Next LT Pro" w:hAnsi="Avenir Next LT Pro"/>
            <w:bCs/>
            <w:noProof/>
            <w:color w:val="002060"/>
          </w:rPr>
          <w:t xml:space="preserve">Lorsque le ticket est cloturé, cliquez sur le ticket et allez dans « statut » vous allez avoir un champ qui va s’ouvrir </w:t>
        </w:r>
        <w:del w:id="710" w:author="Auteur">
          <w:r w:rsidR="00F4165D" w:rsidRPr="00F4165D" w:rsidDel="001E6C48">
            <w:rPr>
              <w:noProof/>
            </w:rPr>
            <w:drawing>
              <wp:inline distT="0" distB="0" distL="0" distR="0" wp14:anchorId="25DA9BA6" wp14:editId="334A5EFE">
                <wp:extent cx="4424855" cy="4178891"/>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059" cy="4182862"/>
                        </a:xfrm>
                        <a:prstGeom prst="rect">
                          <a:avLst/>
                        </a:prstGeom>
                      </pic:spPr>
                    </pic:pic>
                  </a:graphicData>
                </a:graphic>
              </wp:inline>
            </w:drawing>
          </w:r>
          <w:r w:rsidR="00F4165D" w:rsidRPr="003E1657" w:rsidDel="001E6C48">
            <w:rPr>
              <w:rFonts w:ascii="Avenir Next LT Pro" w:hAnsi="Avenir Next LT Pro"/>
              <w:b/>
              <w:bCs/>
              <w:noProof/>
              <w:color w:val="002060"/>
              <w:sz w:val="32"/>
              <w:szCs w:val="32"/>
              <w:u w:val="single"/>
              <w:rPrChange w:id="711" w:author="Auteur">
                <w:rPr>
                  <w:rFonts w:ascii="Avenir Next LT Pro" w:hAnsi="Avenir Next LT Pro"/>
                  <w:b/>
                  <w:bCs/>
                  <w:noProof/>
                  <w:sz w:val="32"/>
                  <w:szCs w:val="32"/>
                </w:rPr>
              </w:rPrChange>
            </w:rPr>
            <w:delText>mes acl</w:delText>
          </w:r>
          <w:r w:rsidR="00F4165D" w:rsidRPr="003E1657" w:rsidDel="001E6C48">
            <w:rPr>
              <w:rFonts w:ascii="Avenir Next LT Pro" w:hAnsi="Avenir Next LT Pro"/>
              <w:b/>
              <w:bCs/>
              <w:noProof/>
              <w:color w:val="002060"/>
              <w:sz w:val="32"/>
              <w:szCs w:val="32"/>
              <w:rPrChange w:id="712" w:author="Auteur">
                <w:rPr>
                  <w:rFonts w:ascii="Avenir Next LT Pro" w:hAnsi="Avenir Next LT Pro"/>
                  <w:b/>
                  <w:bCs/>
                  <w:noProof/>
                  <w:sz w:val="32"/>
                  <w:szCs w:val="32"/>
                </w:rPr>
              </w:rPrChange>
            </w:rPr>
            <w:delText xml:space="preserve"> </w:delText>
          </w:r>
        </w:del>
      </w:ins>
    </w:p>
    <w:p w14:paraId="467DD74C" w14:textId="08F9081A" w:rsidR="001E6C48" w:rsidRDefault="001E6C48" w:rsidP="003E1657">
      <w:pPr>
        <w:rPr>
          <w:ins w:id="713" w:author="Auteur"/>
          <w:rFonts w:ascii="Avenir Next LT Pro" w:hAnsi="Avenir Next LT Pro"/>
          <w:b/>
          <w:bCs/>
          <w:noProof/>
          <w:sz w:val="32"/>
          <w:szCs w:val="32"/>
        </w:rPr>
      </w:pPr>
    </w:p>
    <w:p w14:paraId="54B87681" w14:textId="43A72162" w:rsidR="001E6C48" w:rsidRPr="003E1657" w:rsidRDefault="001E6C48">
      <w:pPr>
        <w:rPr>
          <w:ins w:id="714" w:author="Auteur"/>
          <w:rFonts w:ascii="Avenir Next LT Pro" w:hAnsi="Avenir Next LT Pro"/>
          <w:b/>
          <w:bCs/>
          <w:noProof/>
          <w:sz w:val="32"/>
          <w:szCs w:val="32"/>
          <w:rPrChange w:id="715" w:author="Auteur">
            <w:rPr>
              <w:ins w:id="716" w:author="Auteur"/>
              <w:noProof/>
            </w:rPr>
          </w:rPrChange>
        </w:rPr>
      </w:pPr>
      <w:ins w:id="717" w:author="Auteur">
        <w:r w:rsidRPr="004D1495">
          <w:rPr>
            <w:noProof/>
          </w:rPr>
          <w:lastRenderedPageBreak/>
          <w:drawing>
            <wp:inline distT="0" distB="0" distL="0" distR="0" wp14:anchorId="7DB8835D" wp14:editId="78FBB2EC">
              <wp:extent cx="4084320" cy="2752144"/>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87057" cy="2753988"/>
                      </a:xfrm>
                      <a:prstGeom prst="rect">
                        <a:avLst/>
                      </a:prstGeom>
                    </pic:spPr>
                  </pic:pic>
                </a:graphicData>
              </a:graphic>
            </wp:inline>
          </w:drawing>
        </w:r>
      </w:ins>
    </w:p>
    <w:p w14:paraId="50D99CC7" w14:textId="299BF945" w:rsidR="001E6C48" w:rsidRDefault="001E6C48" w:rsidP="003E1657">
      <w:pPr>
        <w:ind w:left="360"/>
        <w:rPr>
          <w:ins w:id="718" w:author="Auteur"/>
          <w:noProof/>
        </w:rPr>
      </w:pPr>
    </w:p>
    <w:p w14:paraId="5FB6A109" w14:textId="77777777" w:rsidR="001E6C48" w:rsidRDefault="001E6C48">
      <w:pPr>
        <w:ind w:left="360"/>
        <w:rPr>
          <w:ins w:id="719" w:author="Auteur"/>
          <w:noProof/>
        </w:rPr>
        <w:pPrChange w:id="720" w:author="Auteur">
          <w:pPr>
            <w:pStyle w:val="Paragraphedeliste"/>
            <w:numPr>
              <w:numId w:val="24"/>
            </w:numPr>
            <w:ind w:hanging="360"/>
          </w:pPr>
        </w:pPrChange>
      </w:pPr>
    </w:p>
    <w:p w14:paraId="54F40F9A" w14:textId="77777777" w:rsidR="001E6C48" w:rsidRDefault="001E6C48" w:rsidP="003E1657">
      <w:pPr>
        <w:pStyle w:val="Paragraphedeliste"/>
        <w:rPr>
          <w:ins w:id="721" w:author="Auteur"/>
          <w:noProof/>
        </w:rPr>
      </w:pPr>
    </w:p>
    <w:p w14:paraId="4C6A6FCC" w14:textId="65D3A92F" w:rsidR="00F66F70" w:rsidDel="001E6C48" w:rsidRDefault="001E6C48" w:rsidP="003E1657">
      <w:pPr>
        <w:pStyle w:val="Paragraphedeliste"/>
        <w:numPr>
          <w:ilvl w:val="0"/>
          <w:numId w:val="25"/>
        </w:numPr>
        <w:rPr>
          <w:del w:id="722" w:author="Auteur"/>
          <w:noProof/>
        </w:rPr>
      </w:pPr>
      <w:ins w:id="723" w:author="Auteur">
        <w:r>
          <w:rPr>
            <w:noProof/>
          </w:rPr>
          <w:t xml:space="preserve">Choississez « clos » puis enregistrer  ainsi le ticket sera marqué comme résolu et il va disparaitre </w:t>
        </w:r>
        <w:del w:id="724" w:author="Auteur">
          <w:r w:rsidR="00F4165D" w:rsidRPr="00F4165D" w:rsidDel="001E6C48">
            <w:rPr>
              <w:noProof/>
            </w:rPr>
            <w:drawing>
              <wp:inline distT="0" distB="0" distL="0" distR="0" wp14:anchorId="70574629" wp14:editId="5B214E2E">
                <wp:extent cx="4330262" cy="4356348"/>
                <wp:effectExtent l="0" t="0" r="0" b="6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68996" cy="4395315"/>
                        </a:xfrm>
                        <a:prstGeom prst="rect">
                          <a:avLst/>
                        </a:prstGeom>
                      </pic:spPr>
                    </pic:pic>
                  </a:graphicData>
                </a:graphic>
              </wp:inline>
            </w:drawing>
          </w:r>
        </w:del>
      </w:ins>
    </w:p>
    <w:p w14:paraId="5FEB4888" w14:textId="74251751" w:rsidR="001E6C48" w:rsidRDefault="001E6C48" w:rsidP="003E1657">
      <w:pPr>
        <w:rPr>
          <w:ins w:id="725" w:author="Auteur"/>
          <w:noProof/>
        </w:rPr>
      </w:pPr>
    </w:p>
    <w:p w14:paraId="4DFC7171" w14:textId="6898CEFF" w:rsidR="001E6C48" w:rsidRDefault="001E6C48" w:rsidP="003E1657">
      <w:pPr>
        <w:rPr>
          <w:ins w:id="726" w:author="Auteur"/>
          <w:noProof/>
        </w:rPr>
      </w:pPr>
    </w:p>
    <w:p w14:paraId="4949E966" w14:textId="338BC2F3" w:rsidR="001E6C48" w:rsidRDefault="001E6C48" w:rsidP="003E1657">
      <w:pPr>
        <w:rPr>
          <w:ins w:id="727" w:author="Auteur"/>
          <w:noProof/>
        </w:rPr>
      </w:pPr>
    </w:p>
    <w:p w14:paraId="13C2B667" w14:textId="558A2383" w:rsidR="001E6C48" w:rsidRDefault="001E6C48" w:rsidP="003E1657">
      <w:pPr>
        <w:rPr>
          <w:ins w:id="728" w:author="Auteur"/>
          <w:noProof/>
        </w:rPr>
      </w:pPr>
      <w:ins w:id="729" w:author="Auteur">
        <w:r w:rsidRPr="004D1495">
          <w:rPr>
            <w:noProof/>
          </w:rPr>
          <w:drawing>
            <wp:inline distT="0" distB="0" distL="0" distR="0" wp14:anchorId="2F813308" wp14:editId="0A8F769A">
              <wp:extent cx="5760720" cy="316611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66110"/>
                      </a:xfrm>
                      <a:prstGeom prst="rect">
                        <a:avLst/>
                      </a:prstGeom>
                    </pic:spPr>
                  </pic:pic>
                </a:graphicData>
              </a:graphic>
            </wp:inline>
          </w:drawing>
        </w:r>
      </w:ins>
    </w:p>
    <w:p w14:paraId="30255DB1" w14:textId="24881D4E" w:rsidR="001E6C48" w:rsidRDefault="001E6C48" w:rsidP="003E1657">
      <w:pPr>
        <w:rPr>
          <w:ins w:id="730" w:author="Auteur"/>
          <w:noProof/>
        </w:rPr>
      </w:pPr>
    </w:p>
    <w:p w14:paraId="14D8F030" w14:textId="6183136A" w:rsidR="001E6C48" w:rsidRDefault="001E6C48" w:rsidP="003E1657">
      <w:pPr>
        <w:rPr>
          <w:ins w:id="731" w:author="Auteur"/>
          <w:noProof/>
        </w:rPr>
      </w:pPr>
    </w:p>
    <w:p w14:paraId="7C8CA943" w14:textId="3B4674CA" w:rsidR="001E6C48" w:rsidRDefault="001E6C48" w:rsidP="003E1657">
      <w:pPr>
        <w:rPr>
          <w:ins w:id="732" w:author="Auteur"/>
          <w:noProof/>
        </w:rPr>
      </w:pPr>
    </w:p>
    <w:p w14:paraId="72608A0F" w14:textId="37801287" w:rsidR="00167412" w:rsidDel="003E1657" w:rsidRDefault="00F4165D" w:rsidP="003E1657">
      <w:pPr>
        <w:rPr>
          <w:del w:id="733" w:author="Auteur"/>
          <w:noProof/>
        </w:rPr>
      </w:pPr>
      <w:ins w:id="734" w:author="Auteur">
        <w:del w:id="735" w:author="Auteur">
          <w:r w:rsidRPr="00F4165D" w:rsidDel="001E6C48">
            <w:rPr>
              <w:noProof/>
              <w:rPrChange w:id="736" w:author="Auteur">
                <w:rPr>
                  <w:rFonts w:ascii="Avenir Next LT Pro" w:hAnsi="Avenir Next LT Pro"/>
                  <w:noProof/>
                </w:rPr>
              </w:rPrChange>
            </w:rPr>
            <w:delText xml:space="preserve">vlan 10 accède </w:delText>
          </w:r>
          <w:r w:rsidDel="001E6C48">
            <w:rPr>
              <w:noProof/>
            </w:rPr>
            <w:delText xml:space="preserve">toujours </w:delText>
          </w:r>
          <w:r w:rsidRPr="00F4165D" w:rsidDel="001E6C48">
            <w:rPr>
              <w:noProof/>
              <w:rPrChange w:id="737" w:author="Auteur">
                <w:rPr>
                  <w:rFonts w:ascii="Avenir Next LT Pro" w:hAnsi="Avenir Next LT Pro"/>
                  <w:noProof/>
                </w:rPr>
              </w:rPrChange>
            </w:rPr>
            <w:delText>au service ftp</w:delText>
          </w:r>
        </w:del>
      </w:ins>
      <w:del w:id="738" w:author="Auteur">
        <w:r w:rsidR="0068448F" w:rsidRPr="00F4165D" w:rsidDel="001E6C48">
          <w:rPr>
            <w:noProof/>
            <w:rPrChange w:id="739" w:author="Auteur">
              <w:rPr>
                <w:rFonts w:ascii="Avenir Next LT Pro" w:hAnsi="Avenir Next LT Pro"/>
                <w:noProof/>
              </w:rPr>
            </w:rPrChange>
          </w:rPr>
          <w:delText xml:space="preserve">Dans notre serveur, nous avons deux </w:delText>
        </w:r>
        <w:r w:rsidR="00EE30D4" w:rsidRPr="00F4165D" w:rsidDel="001E6C48">
          <w:rPr>
            <w:noProof/>
            <w:rPrChange w:id="740" w:author="Auteur">
              <w:rPr>
                <w:rFonts w:ascii="Avenir Next LT Pro" w:hAnsi="Avenir Next LT Pro"/>
                <w:noProof/>
              </w:rPr>
            </w:rPrChange>
          </w:rPr>
          <w:delText>types d’utilisateurs principaux</w:delText>
        </w:r>
        <w:r w:rsidR="00E20C11" w:rsidRPr="00F4165D" w:rsidDel="001E6C48">
          <w:rPr>
            <w:noProof/>
            <w:rPrChange w:id="741" w:author="Auteur">
              <w:rPr>
                <w:rFonts w:ascii="Avenir Next LT Pro" w:hAnsi="Avenir Next LT Pro"/>
                <w:noProof/>
              </w:rPr>
            </w:rPrChange>
          </w:rPr>
          <w:delText> : Ceux liés au fonctionnement de l’établissement (que nous avons appelés Administration dans notre ASI</w:delText>
        </w:r>
        <w:r w:rsidR="00767C8F" w:rsidRPr="00F4165D" w:rsidDel="001E6C48">
          <w:rPr>
            <w:noProof/>
            <w:rPrChange w:id="742" w:author="Auteur">
              <w:rPr>
                <w:rFonts w:ascii="Avenir Next LT Pro" w:hAnsi="Avenir Next LT Pro"/>
                <w:noProof/>
              </w:rPr>
            </w:rPrChange>
          </w:rPr>
          <w:delText xml:space="preserve">) , et ceux liés aux cours dispensés dans cet établissement (que nous avons appelés Ecole dans notre ASI). Nous allons donc </w:delText>
        </w:r>
        <w:r w:rsidR="007B64DD" w:rsidRPr="00F4165D" w:rsidDel="001E6C48">
          <w:rPr>
            <w:noProof/>
            <w:rPrChange w:id="743" w:author="Auteur">
              <w:rPr>
                <w:rFonts w:ascii="Avenir Next LT Pro" w:hAnsi="Avenir Next LT Pro"/>
                <w:noProof/>
              </w:rPr>
            </w:rPrChange>
          </w:rPr>
          <w:delText>avoir deux parties bien distinctes dans notre Serveur, bien que la lecture sera possible dans certains cas</w:delText>
        </w:r>
        <w:r w:rsidR="00167412" w:rsidRPr="00F4165D" w:rsidDel="001E6C48">
          <w:rPr>
            <w:noProof/>
            <w:rPrChange w:id="744" w:author="Auteur">
              <w:rPr>
                <w:rFonts w:ascii="Avenir Next LT Pro" w:hAnsi="Avenir Next LT Pro"/>
                <w:noProof/>
              </w:rPr>
            </w:rPrChange>
          </w:rPr>
          <w:delText xml:space="preserve"> spécifiques</w:delText>
        </w:r>
        <w:r w:rsidR="007B64DD" w:rsidRPr="00F4165D" w:rsidDel="001E6C48">
          <w:rPr>
            <w:noProof/>
            <w:rPrChange w:id="745" w:author="Auteur">
              <w:rPr>
                <w:rFonts w:ascii="Avenir Next LT Pro" w:hAnsi="Avenir Next LT Pro"/>
                <w:noProof/>
              </w:rPr>
            </w:rPrChange>
          </w:rPr>
          <w:delText>, entre ces deux parties.</w:delText>
        </w:r>
      </w:del>
    </w:p>
    <w:p w14:paraId="475393B8" w14:textId="6C56C90A" w:rsidR="003E1657" w:rsidRDefault="003E1657" w:rsidP="003E1657">
      <w:pPr>
        <w:rPr>
          <w:ins w:id="746" w:author="Auteur"/>
          <w:noProof/>
        </w:rPr>
      </w:pPr>
    </w:p>
    <w:p w14:paraId="62B9D4FA" w14:textId="7A93B890" w:rsidR="00F4165D" w:rsidDel="003E1657" w:rsidRDefault="003E1657" w:rsidP="003E1657">
      <w:pPr>
        <w:rPr>
          <w:del w:id="747" w:author="Auteur"/>
          <w:noProof/>
        </w:rPr>
      </w:pPr>
      <w:ins w:id="748" w:author="Auteur">
        <w:r>
          <w:rPr>
            <w:rFonts w:ascii="Avenir Next LT Pro" w:hAnsi="Avenir Next LT Pro"/>
            <w:b/>
            <w:bCs/>
            <w:noProof/>
            <w:sz w:val="32"/>
            <w:szCs w:val="32"/>
          </w:rPr>
          <mc:AlternateContent>
            <mc:Choice Requires="wps">
              <w:drawing>
                <wp:inline distT="0" distB="0" distL="0" distR="0" wp14:anchorId="60B690E8" wp14:editId="56E1F1A4">
                  <wp:extent cx="6664960" cy="428625"/>
                  <wp:effectExtent l="38100" t="38100" r="40640" b="43180"/>
                  <wp:docPr id="51" name="Zone de texte 5"/>
                  <wp:cNvGraphicFramePr/>
                  <a:graphic xmlns:a="http://schemas.openxmlformats.org/drawingml/2006/main">
                    <a:graphicData uri="http://schemas.microsoft.com/office/word/2010/wordprocessingShape">
                      <wps:wsp>
                        <wps:cNvSpPr txBox="1"/>
                        <wps:spPr>
                          <a:xfrm>
                            <a:off x="0" y="0"/>
                            <a:ext cx="6664960" cy="428625"/>
                          </a:xfrm>
                          <a:prstGeom prst="rect">
                            <a:avLst/>
                          </a:prstGeom>
                          <a:solidFill>
                            <a:schemeClr val="accent1">
                              <a:lumMod val="75000"/>
                              <a:alpha val="1000"/>
                            </a:schemeClr>
                          </a:solidFill>
                          <a:ln w="19050" cap="flat">
                            <a:noFill/>
                            <a:prstDash val="solid"/>
                            <a:miter lim="400000"/>
                          </a:ln>
                          <a:effectLst>
                            <a:outerShdw blurRad="50800" dist="38100" dir="18900000" algn="bl" rotWithShape="0">
                              <a:prstClr val="black">
                                <a:alpha val="40000"/>
                              </a:prstClr>
                            </a:outerShdw>
                          </a:effectLst>
                          <a:sp3d/>
                        </wps:spPr>
                        <wps:style>
                          <a:lnRef idx="0">
                            <a:scrgbClr r="0" g="0" b="0"/>
                          </a:lnRef>
                          <a:fillRef idx="0">
                            <a:scrgbClr r="0" g="0" b="0"/>
                          </a:fillRef>
                          <a:effectRef idx="0">
                            <a:scrgbClr r="0" g="0" b="0"/>
                          </a:effectRef>
                          <a:fontRef idx="none"/>
                        </wps:style>
                        <wps:txbx>
                          <w:txbxContent>
                            <w:p w14:paraId="5FAF3749" w14:textId="18331405" w:rsidR="003E1657" w:rsidRPr="00ED0F95" w:rsidRDefault="003E1657" w:rsidP="003E1657">
                              <w:pPr>
                                <w:shd w:val="clear" w:color="auto" w:fill="363535" w:themeFill="background2" w:themeFillShade="40"/>
                                <w:jc w:val="cente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ins w:id="749" w:author="Auteur">
                                <w:del w:id="750" w:author="Auteur">
                                  <w:r w:rsidDel="007E1F71">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QUESTION 4</w:delText>
                                  </w:r>
                                </w:del>
                              </w:ins>
                              <w:del w:id="751" w:author="Auteur">
                                <w:r w:rsidDel="007E1F71">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Configuratio</w:delText>
                                </w:r>
                              </w:del>
                              <w:proofErr w:type="spellStart"/>
                              <w:ins w:id="752" w:author="Auteur">
                                <w: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Glpi</w:t>
                                </w:r>
                                <w:proofErr w:type="spellEnd"/>
                                <w: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 xml:space="preserve"> Agent</w:t>
                                </w:r>
                              </w:ins>
                              <w:del w:id="753" w:author="Auteur">
                                <w:r w:rsidDel="007E1F71">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n</w:delText>
                                </w:r>
                              </w:del>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a:scene3d>
                            <a:camera prst="orthographicFront"/>
                            <a:lightRig rig="threePt" dir="t"/>
                          </a:scene3d>
                          <a:sp3d>
                            <a:bevelB w="311150" h="38100" prst="relaxedInset"/>
                          </a:sp3d>
                        </wps:bodyPr>
                      </wps:wsp>
                    </a:graphicData>
                  </a:graphic>
                </wp:inline>
              </w:drawing>
            </mc:Choice>
            <mc:Fallback>
              <w:pict>
                <v:shape w14:anchorId="60B690E8" id="_x0000_s1031" type="#_x0000_t202" style="width:524.8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" fillcolor="#0d294e [2404]" stroked="f" strokeweight="1.5pt">
                  <v:fill opacity="771f"/>
                  <v:stroke miterlimit="4"/>
                  <v:shadow on="t" color="black" opacity="26214f" origin="-.5,.5" offset=".74836mm,-.74836mm"/>
                  <v:textbox style="mso-fit-shape-to-text:t" inset="4pt,4pt,4pt,4pt">
                    <w:txbxContent>
                      <w:p w14:paraId="5FAF3749" w14:textId="18331405" w:rsidR="003E1657" w:rsidRPr="00ED0F95" w:rsidRDefault="003E1657" w:rsidP="003E1657">
                        <w:pPr>
                          <w:shd w:val="clear" w:color="auto" w:fill="363535" w:themeFill="background2" w:themeFillShade="40"/>
                          <w:jc w:val="cente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ins w:id="754" w:author="Auteur">
                          <w:del w:id="755" w:author="Auteur">
                            <w:r w:rsidDel="007E1F71">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QUESTION 4</w:delText>
                            </w:r>
                          </w:del>
                        </w:ins>
                        <w:del w:id="756" w:author="Auteur">
                          <w:r w:rsidDel="007E1F71">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Configuratio</w:delText>
                          </w:r>
                        </w:del>
                        <w:proofErr w:type="spellStart"/>
                        <w:ins w:id="757" w:author="Auteur">
                          <w: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Glpi</w:t>
                          </w:r>
                          <w:proofErr w:type="spellEnd"/>
                          <w: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 xml:space="preserve"> Agent</w:t>
                          </w:r>
                        </w:ins>
                        <w:del w:id="758" w:author="Auteur">
                          <w:r w:rsidDel="007E1F71">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delText>n</w:delText>
                          </w:r>
                        </w:del>
                      </w:p>
                    </w:txbxContent>
                  </v:textbox>
                  <w10:anchorlock/>
                </v:shape>
              </w:pict>
            </mc:Fallback>
          </mc:AlternateContent>
        </w:r>
      </w:ins>
    </w:p>
    <w:p w14:paraId="101C67B9" w14:textId="2CC3DDFA" w:rsidR="003E1657" w:rsidRDefault="003E1657" w:rsidP="003E1657">
      <w:pPr>
        <w:rPr>
          <w:ins w:id="759" w:author="Auteur"/>
          <w:noProof/>
        </w:rPr>
      </w:pPr>
    </w:p>
    <w:p w14:paraId="71279B61" w14:textId="1780D718" w:rsidR="003E1657" w:rsidRDefault="003E1657" w:rsidP="003E1657">
      <w:pPr>
        <w:rPr>
          <w:ins w:id="760" w:author="Auteur"/>
          <w:noProof/>
        </w:rPr>
      </w:pPr>
    </w:p>
    <w:p w14:paraId="6A5B2448" w14:textId="493125D3" w:rsidR="003E1657" w:rsidRPr="003E1657" w:rsidRDefault="003E1657">
      <w:pPr>
        <w:pStyle w:val="Paragraphedeliste"/>
        <w:numPr>
          <w:ilvl w:val="0"/>
          <w:numId w:val="30"/>
        </w:numPr>
        <w:rPr>
          <w:ins w:id="761" w:author="Auteur"/>
          <w:rFonts w:ascii="Times New Roman" w:eastAsia="Times New Roman" w:hAnsi="Times New Roman" w:cs="Times New Roman"/>
          <w:lang w:eastAsia="fr-FR"/>
          <w:rPrChange w:id="762" w:author="Auteur">
            <w:rPr>
              <w:ins w:id="763" w:author="Auteur"/>
              <w:lang w:eastAsia="fr-FR"/>
            </w:rPr>
          </w:rPrChange>
        </w:rPr>
        <w:pPrChange w:id="764" w:author="Auteur">
          <w:pPr/>
        </w:pPrChange>
      </w:pPr>
      <w:ins w:id="765" w:author="Auteur">
        <w:r w:rsidRPr="003E1657">
          <w:rPr>
            <w:rFonts w:ascii="Times New Roman" w:eastAsia="Times New Roman" w:hAnsi="Times New Roman" w:cs="Times New Roman"/>
            <w:lang w:eastAsia="fr-FR"/>
            <w:rPrChange w:id="766" w:author="Auteur">
              <w:rPr>
                <w:lang w:eastAsia="fr-FR"/>
              </w:rPr>
            </w:rPrChange>
          </w:rPr>
          <w:t xml:space="preserve">Téléchargez l'installateur GLPI Agent pour Windows : </w:t>
        </w:r>
      </w:ins>
    </w:p>
    <w:p w14:paraId="458BC7F4" w14:textId="77777777" w:rsidR="003E1657" w:rsidRPr="003E1657" w:rsidRDefault="003E1657">
      <w:pPr>
        <w:spacing w:before="100" w:beforeAutospacing="1" w:after="100" w:afterAutospacing="1"/>
        <w:ind w:left="720"/>
        <w:rPr>
          <w:ins w:id="767" w:author="Auteur"/>
          <w:rFonts w:ascii="Times New Roman" w:eastAsia="Times New Roman" w:hAnsi="Times New Roman" w:cs="Times New Roman"/>
          <w:lang w:eastAsia="fr-FR"/>
        </w:rPr>
        <w:pPrChange w:id="768" w:author="Auteur">
          <w:pPr>
            <w:numPr>
              <w:numId w:val="26"/>
            </w:numPr>
            <w:tabs>
              <w:tab w:val="num" w:pos="720"/>
            </w:tabs>
            <w:spacing w:before="100" w:beforeAutospacing="1" w:after="100" w:afterAutospacing="1"/>
            <w:ind w:left="720" w:hanging="360"/>
          </w:pPr>
        </w:pPrChange>
      </w:pPr>
      <w:ins w:id="769" w:author="Auteur">
        <w:r w:rsidRPr="003E1657">
          <w:rPr>
            <w:rFonts w:ascii="Times New Roman" w:eastAsia="Times New Roman" w:hAnsi="Times New Roman" w:cs="Times New Roman"/>
            <w:lang w:eastAsia="fr-FR"/>
          </w:rPr>
          <w:t xml:space="preserve">Rendez-vous sur </w:t>
        </w:r>
        <w:r w:rsidRPr="003E1657">
          <w:rPr>
            <w:rFonts w:ascii="Times New Roman" w:eastAsia="Times New Roman" w:hAnsi="Times New Roman" w:cs="Times New Roman"/>
            <w:lang w:eastAsia="fr-FR"/>
          </w:rPr>
          <w:fldChar w:fldCharType="begin"/>
        </w:r>
        <w:r w:rsidRPr="003E1657">
          <w:rPr>
            <w:rFonts w:ascii="Times New Roman" w:eastAsia="Times New Roman" w:hAnsi="Times New Roman" w:cs="Times New Roman"/>
            <w:lang w:eastAsia="fr-FR"/>
          </w:rPr>
          <w:instrText xml:space="preserve"> HYPERLINK "https://github.com/glpi-project/glpi-agent/releases" \t "_blank" </w:instrText>
        </w:r>
        <w:r w:rsidRPr="003E1657">
          <w:rPr>
            <w:rFonts w:ascii="Times New Roman" w:eastAsia="Times New Roman" w:hAnsi="Times New Roman" w:cs="Times New Roman"/>
            <w:lang w:eastAsia="fr-FR"/>
          </w:rPr>
          <w:fldChar w:fldCharType="separate"/>
        </w:r>
        <w:r w:rsidRPr="003E1657">
          <w:rPr>
            <w:rFonts w:ascii="Times New Roman" w:eastAsia="Times New Roman" w:hAnsi="Times New Roman" w:cs="Times New Roman"/>
            <w:color w:val="0000FF"/>
            <w:u w:val="single"/>
            <w:lang w:eastAsia="fr-FR"/>
          </w:rPr>
          <w:t>https://github.com/glpi-project/glpi-agent/releases</w:t>
        </w:r>
        <w:r w:rsidRPr="003E1657">
          <w:rPr>
            <w:rFonts w:ascii="Times New Roman" w:eastAsia="Times New Roman" w:hAnsi="Times New Roman" w:cs="Times New Roman"/>
            <w:lang w:eastAsia="fr-FR"/>
          </w:rPr>
          <w:fldChar w:fldCharType="end"/>
        </w:r>
      </w:ins>
    </w:p>
    <w:p w14:paraId="1E82C7C4" w14:textId="77777777" w:rsidR="003E1657" w:rsidRPr="003E1657" w:rsidRDefault="003E1657">
      <w:pPr>
        <w:spacing w:before="100" w:beforeAutospacing="1" w:after="100" w:afterAutospacing="1"/>
        <w:ind w:left="720"/>
        <w:rPr>
          <w:ins w:id="770" w:author="Auteur"/>
          <w:rFonts w:ascii="Times New Roman" w:eastAsia="Times New Roman" w:hAnsi="Times New Roman" w:cs="Times New Roman"/>
          <w:lang w:eastAsia="fr-FR"/>
        </w:rPr>
        <w:pPrChange w:id="771" w:author="Auteur">
          <w:pPr>
            <w:numPr>
              <w:numId w:val="26"/>
            </w:numPr>
            <w:tabs>
              <w:tab w:val="num" w:pos="720"/>
            </w:tabs>
            <w:spacing w:before="100" w:beforeAutospacing="1" w:after="100" w:afterAutospacing="1"/>
            <w:ind w:left="720" w:hanging="360"/>
          </w:pPr>
        </w:pPrChange>
      </w:pPr>
      <w:ins w:id="772" w:author="Auteur">
        <w:r w:rsidRPr="003E1657">
          <w:rPr>
            <w:rFonts w:ascii="Times New Roman" w:eastAsia="Times New Roman" w:hAnsi="Times New Roman" w:cs="Times New Roman"/>
            <w:lang w:eastAsia="fr-FR"/>
          </w:rPr>
          <w:t>Téléchargez la dernière version de l'agent pour Windows (par exemple, GLPI-Agent-1.5-x64.msi pour un système 64 bits)</w:t>
        </w:r>
      </w:ins>
    </w:p>
    <w:p w14:paraId="1A3661CD" w14:textId="371273AF" w:rsidR="003E1657" w:rsidRPr="003E1657" w:rsidRDefault="003E1657">
      <w:pPr>
        <w:pStyle w:val="Paragraphedeliste"/>
        <w:numPr>
          <w:ilvl w:val="0"/>
          <w:numId w:val="30"/>
        </w:numPr>
        <w:rPr>
          <w:ins w:id="773" w:author="Auteur"/>
          <w:rFonts w:ascii="Times New Roman" w:eastAsia="Times New Roman" w:hAnsi="Times New Roman" w:cs="Times New Roman"/>
          <w:lang w:eastAsia="fr-FR"/>
          <w:rPrChange w:id="774" w:author="Auteur">
            <w:rPr>
              <w:ins w:id="775" w:author="Auteur"/>
              <w:lang w:eastAsia="fr-FR"/>
            </w:rPr>
          </w:rPrChange>
        </w:rPr>
        <w:pPrChange w:id="776" w:author="Auteur">
          <w:pPr/>
        </w:pPrChange>
      </w:pPr>
      <w:ins w:id="777" w:author="Auteur">
        <w:r w:rsidRPr="003E1657">
          <w:rPr>
            <w:rFonts w:ascii="Times New Roman" w:eastAsia="Times New Roman" w:hAnsi="Times New Roman" w:cs="Times New Roman"/>
            <w:lang w:eastAsia="fr-FR"/>
            <w:rPrChange w:id="778" w:author="Auteur">
              <w:rPr>
                <w:lang w:eastAsia="fr-FR"/>
              </w:rPr>
            </w:rPrChange>
          </w:rPr>
          <w:lastRenderedPageBreak/>
          <w:t xml:space="preserve">  Lancez l'installation : </w:t>
        </w:r>
      </w:ins>
    </w:p>
    <w:p w14:paraId="3352C6C5" w14:textId="77777777" w:rsidR="003E1657" w:rsidRPr="003E1657" w:rsidRDefault="003E1657">
      <w:pPr>
        <w:spacing w:before="100" w:beforeAutospacing="1" w:after="100" w:afterAutospacing="1"/>
        <w:ind w:left="720"/>
        <w:rPr>
          <w:ins w:id="779" w:author="Auteur"/>
          <w:rFonts w:ascii="Times New Roman" w:eastAsia="Times New Roman" w:hAnsi="Times New Roman" w:cs="Times New Roman"/>
          <w:lang w:eastAsia="fr-FR"/>
        </w:rPr>
        <w:pPrChange w:id="780" w:author="Auteur">
          <w:pPr>
            <w:numPr>
              <w:numId w:val="27"/>
            </w:numPr>
            <w:tabs>
              <w:tab w:val="num" w:pos="720"/>
            </w:tabs>
            <w:spacing w:before="100" w:beforeAutospacing="1" w:after="100" w:afterAutospacing="1"/>
            <w:ind w:left="720" w:hanging="360"/>
          </w:pPr>
        </w:pPrChange>
      </w:pPr>
      <w:ins w:id="781" w:author="Auteur">
        <w:r w:rsidRPr="003E1657">
          <w:rPr>
            <w:rFonts w:ascii="Times New Roman" w:eastAsia="Times New Roman" w:hAnsi="Times New Roman" w:cs="Times New Roman"/>
            <w:lang w:eastAsia="fr-FR"/>
          </w:rPr>
          <w:t>Double-cliquez sur le fichier MSI téléchargé</w:t>
        </w:r>
      </w:ins>
    </w:p>
    <w:p w14:paraId="09A0507B" w14:textId="77777777" w:rsidR="003E1657" w:rsidRPr="003E1657" w:rsidRDefault="003E1657">
      <w:pPr>
        <w:spacing w:before="100" w:beforeAutospacing="1" w:after="100" w:afterAutospacing="1"/>
        <w:ind w:left="720"/>
        <w:rPr>
          <w:ins w:id="782" w:author="Auteur"/>
          <w:rFonts w:ascii="Times New Roman" w:eastAsia="Times New Roman" w:hAnsi="Times New Roman" w:cs="Times New Roman"/>
          <w:lang w:eastAsia="fr-FR"/>
        </w:rPr>
        <w:pPrChange w:id="783" w:author="Auteur">
          <w:pPr>
            <w:numPr>
              <w:numId w:val="27"/>
            </w:numPr>
            <w:tabs>
              <w:tab w:val="num" w:pos="720"/>
            </w:tabs>
            <w:spacing w:before="100" w:beforeAutospacing="1" w:after="100" w:afterAutospacing="1"/>
            <w:ind w:left="720" w:hanging="360"/>
          </w:pPr>
        </w:pPrChange>
      </w:pPr>
      <w:ins w:id="784" w:author="Auteur">
        <w:r w:rsidRPr="003E1657">
          <w:rPr>
            <w:rFonts w:ascii="Times New Roman" w:eastAsia="Times New Roman" w:hAnsi="Times New Roman" w:cs="Times New Roman"/>
            <w:lang w:eastAsia="fr-FR"/>
          </w:rPr>
          <w:t>Cliquez sur "Suivant" pour commencer l'installation</w:t>
        </w:r>
      </w:ins>
    </w:p>
    <w:p w14:paraId="663C3B26" w14:textId="3E87E499" w:rsidR="003E1657" w:rsidRPr="003E1657" w:rsidRDefault="003E1657">
      <w:pPr>
        <w:pStyle w:val="Paragraphedeliste"/>
        <w:numPr>
          <w:ilvl w:val="0"/>
          <w:numId w:val="30"/>
        </w:numPr>
        <w:rPr>
          <w:ins w:id="785" w:author="Auteur"/>
          <w:rFonts w:ascii="Times New Roman" w:eastAsia="Times New Roman" w:hAnsi="Times New Roman" w:cs="Times New Roman"/>
          <w:lang w:eastAsia="fr-FR"/>
          <w:rPrChange w:id="786" w:author="Auteur">
            <w:rPr>
              <w:ins w:id="787" w:author="Auteur"/>
              <w:lang w:eastAsia="fr-FR"/>
            </w:rPr>
          </w:rPrChange>
        </w:rPr>
        <w:pPrChange w:id="788" w:author="Auteur">
          <w:pPr/>
        </w:pPrChange>
      </w:pPr>
      <w:ins w:id="789" w:author="Auteur">
        <w:r w:rsidRPr="003E1657">
          <w:rPr>
            <w:rFonts w:ascii="Times New Roman" w:eastAsia="Times New Roman" w:hAnsi="Times New Roman" w:cs="Times New Roman"/>
            <w:lang w:eastAsia="fr-FR"/>
            <w:rPrChange w:id="790" w:author="Auteur">
              <w:rPr>
                <w:lang w:eastAsia="fr-FR"/>
              </w:rPr>
            </w:rPrChange>
          </w:rPr>
          <w:t xml:space="preserve">Acceptez le contrat de licence et cliquez sur "Suivant" </w:t>
        </w:r>
      </w:ins>
    </w:p>
    <w:p w14:paraId="2FB6110C" w14:textId="7793E7CC" w:rsidR="003E1657" w:rsidRPr="003E1657" w:rsidRDefault="003E1657">
      <w:pPr>
        <w:pStyle w:val="Paragraphedeliste"/>
        <w:numPr>
          <w:ilvl w:val="0"/>
          <w:numId w:val="30"/>
        </w:numPr>
        <w:rPr>
          <w:ins w:id="791" w:author="Auteur"/>
          <w:rFonts w:ascii="Times New Roman" w:eastAsia="Times New Roman" w:hAnsi="Times New Roman" w:cs="Times New Roman"/>
          <w:lang w:eastAsia="fr-FR"/>
          <w:rPrChange w:id="792" w:author="Auteur">
            <w:rPr>
              <w:ins w:id="793" w:author="Auteur"/>
              <w:lang w:eastAsia="fr-FR"/>
            </w:rPr>
          </w:rPrChange>
        </w:rPr>
        <w:pPrChange w:id="794" w:author="Auteur">
          <w:pPr/>
        </w:pPrChange>
      </w:pPr>
      <w:ins w:id="795" w:author="Auteur">
        <w:r w:rsidRPr="003E1657">
          <w:rPr>
            <w:rFonts w:ascii="Times New Roman" w:eastAsia="Times New Roman" w:hAnsi="Times New Roman" w:cs="Times New Roman"/>
            <w:lang w:eastAsia="fr-FR"/>
            <w:rPrChange w:id="796" w:author="Auteur">
              <w:rPr>
                <w:lang w:eastAsia="fr-FR"/>
              </w:rPr>
            </w:rPrChange>
          </w:rPr>
          <w:t xml:space="preserve">  Choisissez le type d'installation "Typique" et cliquez sur "Suivant" </w:t>
        </w:r>
      </w:ins>
    </w:p>
    <w:p w14:paraId="76B8D6F1" w14:textId="150E3330" w:rsidR="003E1657" w:rsidRPr="003E1657" w:rsidRDefault="003E1657">
      <w:pPr>
        <w:pStyle w:val="Paragraphedeliste"/>
        <w:numPr>
          <w:ilvl w:val="0"/>
          <w:numId w:val="30"/>
        </w:numPr>
        <w:rPr>
          <w:ins w:id="797" w:author="Auteur"/>
          <w:rFonts w:ascii="Times New Roman" w:eastAsia="Times New Roman" w:hAnsi="Times New Roman" w:cs="Times New Roman"/>
          <w:lang w:eastAsia="fr-FR"/>
          <w:rPrChange w:id="798" w:author="Auteur">
            <w:rPr>
              <w:ins w:id="799" w:author="Auteur"/>
              <w:lang w:eastAsia="fr-FR"/>
            </w:rPr>
          </w:rPrChange>
        </w:rPr>
        <w:pPrChange w:id="800" w:author="Auteur">
          <w:pPr/>
        </w:pPrChange>
      </w:pPr>
      <w:ins w:id="801" w:author="Auteur">
        <w:r w:rsidRPr="003E1657">
          <w:rPr>
            <w:rFonts w:ascii="Times New Roman" w:eastAsia="Times New Roman" w:hAnsi="Times New Roman" w:cs="Times New Roman"/>
            <w:lang w:eastAsia="fr-FR"/>
            <w:rPrChange w:id="802" w:author="Auteur">
              <w:rPr>
                <w:lang w:eastAsia="fr-FR"/>
              </w:rPr>
            </w:rPrChange>
          </w:rPr>
          <w:t xml:space="preserve">Dans la fenêtre de configuration du serveur : </w:t>
        </w:r>
      </w:ins>
    </w:p>
    <w:p w14:paraId="2C1AD6BC" w14:textId="77777777" w:rsidR="003E1657" w:rsidRPr="003E1657" w:rsidRDefault="003E1657">
      <w:pPr>
        <w:spacing w:before="100" w:beforeAutospacing="1" w:after="100" w:afterAutospacing="1"/>
        <w:ind w:left="720"/>
        <w:rPr>
          <w:ins w:id="803" w:author="Auteur"/>
          <w:rFonts w:ascii="Times New Roman" w:eastAsia="Times New Roman" w:hAnsi="Times New Roman" w:cs="Times New Roman"/>
          <w:lang w:eastAsia="fr-FR"/>
        </w:rPr>
        <w:pPrChange w:id="804" w:author="Auteur">
          <w:pPr>
            <w:numPr>
              <w:numId w:val="28"/>
            </w:numPr>
            <w:tabs>
              <w:tab w:val="num" w:pos="720"/>
            </w:tabs>
            <w:spacing w:before="100" w:beforeAutospacing="1" w:after="100" w:afterAutospacing="1"/>
            <w:ind w:left="720" w:hanging="360"/>
          </w:pPr>
        </w:pPrChange>
      </w:pPr>
      <w:ins w:id="805" w:author="Auteur">
        <w:r w:rsidRPr="003E1657">
          <w:rPr>
            <w:rFonts w:ascii="Times New Roman" w:eastAsia="Times New Roman" w:hAnsi="Times New Roman" w:cs="Times New Roman"/>
            <w:lang w:eastAsia="fr-FR"/>
          </w:rPr>
          <w:t>Décochez "Installation rapide"</w:t>
        </w:r>
      </w:ins>
    </w:p>
    <w:p w14:paraId="2534008B" w14:textId="483931AB" w:rsidR="003E1657" w:rsidRPr="003E1657" w:rsidRDefault="003E1657">
      <w:pPr>
        <w:spacing w:before="100" w:beforeAutospacing="1" w:after="100" w:afterAutospacing="1"/>
        <w:ind w:left="720"/>
        <w:rPr>
          <w:ins w:id="806" w:author="Auteur"/>
          <w:rFonts w:ascii="Times New Roman" w:eastAsia="Times New Roman" w:hAnsi="Times New Roman" w:cs="Times New Roman"/>
          <w:lang w:eastAsia="fr-FR"/>
        </w:rPr>
        <w:pPrChange w:id="807" w:author="Auteur">
          <w:pPr>
            <w:numPr>
              <w:numId w:val="29"/>
            </w:numPr>
            <w:tabs>
              <w:tab w:val="num" w:pos="720"/>
            </w:tabs>
            <w:spacing w:before="100" w:beforeAutospacing="1" w:after="100" w:afterAutospacing="1"/>
            <w:ind w:left="720" w:hanging="360"/>
          </w:pPr>
        </w:pPrChange>
      </w:pPr>
      <w:ins w:id="808" w:author="Auteur">
        <w:r w:rsidRPr="003E1657">
          <w:rPr>
            <w:rFonts w:ascii="Times New Roman" w:eastAsia="Times New Roman" w:hAnsi="Times New Roman" w:cs="Times New Roman"/>
            <w:lang w:eastAsia="fr-FR"/>
          </w:rPr>
          <w:t xml:space="preserve">Dans le champ "Server", entrez l'URL de votre serveur GLPI : </w:t>
        </w:r>
      </w:ins>
    </w:p>
    <w:p w14:paraId="57059FF3" w14:textId="7305264F" w:rsidR="003E1657" w:rsidRPr="003E1657" w:rsidRDefault="003E1657">
      <w:pPr>
        <w:pStyle w:val="Paragraphedeliste"/>
        <w:numPr>
          <w:ilvl w:val="0"/>
          <w:numId w:val="30"/>
        </w:numPr>
        <w:spacing w:before="100" w:beforeAutospacing="1" w:after="100" w:afterAutospacing="1"/>
        <w:rPr>
          <w:ins w:id="809" w:author="Auteur"/>
          <w:rFonts w:ascii="Times New Roman" w:eastAsia="Times New Roman" w:hAnsi="Times New Roman" w:cs="Times New Roman"/>
          <w:lang w:eastAsia="fr-FR"/>
          <w:rPrChange w:id="810" w:author="Auteur">
            <w:rPr>
              <w:ins w:id="811" w:author="Auteur"/>
              <w:lang w:eastAsia="fr-FR"/>
            </w:rPr>
          </w:rPrChange>
        </w:rPr>
        <w:pPrChange w:id="812" w:author="Auteur">
          <w:pPr>
            <w:numPr>
              <w:numId w:val="29"/>
            </w:numPr>
            <w:tabs>
              <w:tab w:val="num" w:pos="720"/>
            </w:tabs>
            <w:spacing w:before="100" w:beforeAutospacing="1" w:after="100" w:afterAutospacing="1"/>
            <w:ind w:left="720" w:hanging="360"/>
          </w:pPr>
        </w:pPrChange>
      </w:pPr>
      <w:ins w:id="813" w:author="Auteur">
        <w:r w:rsidRPr="003E1657">
          <w:rPr>
            <w:rFonts w:ascii="Times New Roman" w:eastAsia="Times New Roman" w:hAnsi="Times New Roman" w:cs="Times New Roman"/>
            <w:lang w:eastAsia="fr-FR"/>
            <w:rPrChange w:id="814" w:author="Auteur">
              <w:rPr>
                <w:lang w:eastAsia="fr-FR"/>
              </w:rPr>
            </w:rPrChange>
          </w:rPr>
          <w:t>Cliquez sur "Suivant"</w:t>
        </w:r>
      </w:ins>
    </w:p>
    <w:p w14:paraId="0DD603BF" w14:textId="67AA24E4" w:rsidR="003E1657" w:rsidRPr="003E1657" w:rsidRDefault="003E1657" w:rsidP="003E1657">
      <w:pPr>
        <w:rPr>
          <w:ins w:id="815" w:author="Auteur"/>
          <w:rFonts w:ascii="Times New Roman" w:eastAsia="Times New Roman" w:hAnsi="Times New Roman" w:cs="Times New Roman"/>
          <w:lang w:eastAsia="fr-FR"/>
        </w:rPr>
      </w:pPr>
      <w:ins w:id="816" w:author="Auteur">
        <w:r w:rsidRPr="003E1657">
          <w:rPr>
            <w:rFonts w:ascii="Times New Roman" w:eastAsia="Times New Roman" w:hAnsi="Times New Roman" w:cs="Times New Roman"/>
            <w:lang w:eastAsia="fr-FR"/>
          </w:rPr>
          <w:t xml:space="preserve">Laissez les options SSL par défaut et cliquez sur "Suivant" </w:t>
        </w:r>
      </w:ins>
    </w:p>
    <w:p w14:paraId="44C87B20" w14:textId="409FC71C" w:rsidR="003E1657" w:rsidRDefault="003E1657">
      <w:pPr>
        <w:rPr>
          <w:ins w:id="817" w:author="Auteur"/>
          <w:noProof/>
        </w:rPr>
      </w:pPr>
      <w:ins w:id="818" w:author="Auteur">
        <w:r w:rsidRPr="003E1657">
          <w:rPr>
            <w:rFonts w:ascii="Times New Roman" w:eastAsia="Times New Roman" w:hAnsi="Times New Roman" w:cs="Times New Roman"/>
            <w:lang w:eastAsia="fr-FR"/>
          </w:rPr>
          <w:t>Si vous n'utilisez pas de proxy, cliquez simplement sur "Suivant"</w:t>
        </w:r>
      </w:ins>
    </w:p>
    <w:p w14:paraId="581CED85" w14:textId="4CA64148" w:rsidR="00F4165D" w:rsidDel="003E1657" w:rsidRDefault="00F4165D" w:rsidP="003E1657">
      <w:pPr>
        <w:rPr>
          <w:del w:id="819" w:author="Auteur"/>
          <w:noProof/>
        </w:rPr>
      </w:pPr>
    </w:p>
    <w:p w14:paraId="21234545" w14:textId="612520EF" w:rsidR="003E1657" w:rsidRDefault="003E1657" w:rsidP="003E1657">
      <w:pPr>
        <w:rPr>
          <w:ins w:id="820" w:author="Auteur"/>
          <w:noProof/>
        </w:rPr>
      </w:pPr>
    </w:p>
    <w:p w14:paraId="686D6BDB" w14:textId="48CF9423" w:rsidR="003E1657" w:rsidRDefault="003E1657" w:rsidP="003E1657">
      <w:pPr>
        <w:rPr>
          <w:ins w:id="821" w:author="Auteur"/>
          <w:noProof/>
        </w:rPr>
      </w:pPr>
    </w:p>
    <w:p w14:paraId="0C6E7D75" w14:textId="72A6A876" w:rsidR="006E2A2F" w:rsidRDefault="003E1657" w:rsidP="003E1657">
      <w:pPr>
        <w:rPr>
          <w:ins w:id="822" w:author="Auteur"/>
          <w:noProof/>
        </w:rPr>
      </w:pPr>
      <w:ins w:id="823" w:author="Auteur">
        <w:r>
          <w:rPr>
            <w:noProof/>
          </w:rPr>
          <w:t xml:space="preserve">Quand vous actualisez votre glpi vous devez voir votre ordinateur remonter </w:t>
        </w:r>
      </w:ins>
    </w:p>
    <w:p w14:paraId="2DAAA5BD" w14:textId="538B8460" w:rsidR="003E1657" w:rsidRPr="00F4165D" w:rsidRDefault="003E1657">
      <w:pPr>
        <w:rPr>
          <w:ins w:id="824" w:author="Auteur"/>
          <w:noProof/>
          <w:rPrChange w:id="825" w:author="Auteur">
            <w:rPr>
              <w:ins w:id="826" w:author="Auteur"/>
              <w:rFonts w:ascii="Avenir Next LT Pro" w:hAnsi="Avenir Next LT Pro"/>
              <w:noProof/>
            </w:rPr>
          </w:rPrChange>
        </w:rPr>
      </w:pPr>
      <w:ins w:id="827" w:author="Auteur">
        <w:r w:rsidRPr="003E1657">
          <w:rPr>
            <w:noProof/>
          </w:rPr>
          <w:drawing>
            <wp:inline distT="0" distB="0" distL="0" distR="0" wp14:anchorId="2A6238E2" wp14:editId="28F36866">
              <wp:extent cx="6774180" cy="1707515"/>
              <wp:effectExtent l="0" t="0" r="7620" b="698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74180" cy="1707515"/>
                      </a:xfrm>
                      <a:prstGeom prst="rect">
                        <a:avLst/>
                      </a:prstGeom>
                    </pic:spPr>
                  </pic:pic>
                </a:graphicData>
              </a:graphic>
            </wp:inline>
          </w:drawing>
        </w:r>
      </w:ins>
    </w:p>
    <w:p w14:paraId="5AE181D1" w14:textId="07E7B3AE" w:rsidR="007E382A" w:rsidRPr="00F4165D" w:rsidDel="001E6C48" w:rsidRDefault="006E2A2F">
      <w:pPr>
        <w:rPr>
          <w:del w:id="828" w:author="Auteur"/>
          <w:noProof/>
          <w:rPrChange w:id="829" w:author="Auteur">
            <w:rPr>
              <w:del w:id="830" w:author="Auteur"/>
              <w:rFonts w:ascii="Avenir Next LT Pro" w:hAnsi="Avenir Next LT Pro"/>
              <w:noProof/>
            </w:rPr>
          </w:rPrChange>
        </w:rPr>
      </w:pPr>
      <w:ins w:id="831" w:author="Auteur">
        <w:r>
          <w:rPr>
            <w:noProof/>
          </w:rPr>
          <w:t xml:space="preserve">Ce qui prouve que votre agent glpi est correctement configuré et bien repertorié </w:t>
        </w:r>
      </w:ins>
    </w:p>
    <w:p w14:paraId="56159152" w14:textId="4D0D8C47" w:rsidR="00A6627B" w:rsidRPr="00F4165D" w:rsidDel="001E6C48" w:rsidRDefault="00167412">
      <w:pPr>
        <w:rPr>
          <w:del w:id="832" w:author="Auteur"/>
          <w:noProof/>
          <w:rPrChange w:id="833" w:author="Auteur">
            <w:rPr>
              <w:del w:id="834" w:author="Auteur"/>
              <w:rFonts w:ascii="Avenir Next LT Pro" w:hAnsi="Avenir Next LT Pro"/>
              <w:noProof/>
            </w:rPr>
          </w:rPrChange>
        </w:rPr>
      </w:pPr>
      <w:del w:id="835" w:author="Auteur">
        <w:r w:rsidRPr="00F4165D" w:rsidDel="001E6C48">
          <w:rPr>
            <w:noProof/>
            <w:rPrChange w:id="836" w:author="Auteur">
              <w:rPr>
                <w:rFonts w:ascii="Avenir Next LT Pro" w:hAnsi="Avenir Next LT Pro"/>
                <w:noProof/>
              </w:rPr>
            </w:rPrChange>
          </w:rPr>
          <w:delText>Nous allons donc commencer par la partie Administration, dont voici le schéma</w:delText>
        </w:r>
        <w:r w:rsidR="00A6627B" w:rsidRPr="00F4165D" w:rsidDel="001E6C48">
          <w:rPr>
            <w:noProof/>
            <w:rPrChange w:id="837" w:author="Auteur">
              <w:rPr>
                <w:rFonts w:ascii="Avenir Next LT Pro" w:hAnsi="Avenir Next LT Pro"/>
                <w:noProof/>
              </w:rPr>
            </w:rPrChange>
          </w:rPr>
          <w:delText> :</w:delText>
        </w:r>
      </w:del>
    </w:p>
    <w:p w14:paraId="15D09FB0" w14:textId="1BCB59A2" w:rsidR="00A6627B" w:rsidRPr="00F4165D" w:rsidDel="001E6C48" w:rsidRDefault="00A6627B">
      <w:pPr>
        <w:rPr>
          <w:del w:id="838" w:author="Auteur"/>
          <w:noProof/>
          <w:rPrChange w:id="839" w:author="Auteur">
            <w:rPr>
              <w:del w:id="840" w:author="Auteur"/>
              <w:rFonts w:ascii="Avenir Next LT Pro" w:hAnsi="Avenir Next LT Pro"/>
              <w:noProof/>
            </w:rPr>
          </w:rPrChange>
        </w:rPr>
      </w:pPr>
    </w:p>
    <w:p w14:paraId="462E2277" w14:textId="53888711" w:rsidR="00BA022D" w:rsidRPr="00F4165D" w:rsidDel="001E6C48" w:rsidRDefault="00F4165D">
      <w:pPr>
        <w:rPr>
          <w:del w:id="841" w:author="Auteur"/>
          <w:noProof/>
          <w:color w:val="FF0000"/>
          <w:rPrChange w:id="842" w:author="Auteur">
            <w:rPr>
              <w:del w:id="843" w:author="Auteur"/>
              <w:rFonts w:ascii="Avenir Next LT Pro" w:hAnsi="Avenir Next LT Pro"/>
              <w:noProof/>
            </w:rPr>
          </w:rPrChange>
        </w:rPr>
      </w:pPr>
      <w:ins w:id="844" w:author="Auteur">
        <w:del w:id="845" w:author="Auteur">
          <w:r w:rsidRPr="00F4165D" w:rsidDel="001E6C48">
            <w:rPr>
              <w:noProof/>
            </w:rPr>
            <w:drawing>
              <wp:inline distT="0" distB="0" distL="0" distR="0" wp14:anchorId="37367038" wp14:editId="353B5706">
                <wp:extent cx="2727960" cy="2677329"/>
                <wp:effectExtent l="0" t="0" r="0"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33184" cy="2682456"/>
                        </a:xfrm>
                        <a:prstGeom prst="rect">
                          <a:avLst/>
                        </a:prstGeom>
                      </pic:spPr>
                    </pic:pic>
                  </a:graphicData>
                </a:graphic>
              </wp:inline>
            </w:drawing>
          </w:r>
          <w:r w:rsidRPr="00F4165D" w:rsidDel="001E6C48">
            <w:rPr>
              <w:noProof/>
              <w:rPrChange w:id="846" w:author="Auteur">
                <w:rPr>
                  <w:rFonts w:ascii="Avenir Next LT Pro" w:hAnsi="Avenir Next LT Pro"/>
                  <w:noProof/>
                </w:rPr>
              </w:rPrChange>
            </w:rPr>
            <w:delText>vlan 20 accède toujours au service WEB</w:delText>
          </w:r>
        </w:del>
      </w:ins>
    </w:p>
    <w:p w14:paraId="5540AAC9" w14:textId="115DB2AC" w:rsidR="005421C4" w:rsidDel="001E6C48" w:rsidRDefault="00F4165D">
      <w:pPr>
        <w:rPr>
          <w:del w:id="847" w:author="Auteur"/>
          <w:noProof/>
        </w:rPr>
      </w:pPr>
      <w:ins w:id="848" w:author="Auteur">
        <w:del w:id="849" w:author="Auteur">
          <w:r w:rsidRPr="00F4165D" w:rsidDel="001E6C48">
            <w:rPr>
              <w:noProof/>
            </w:rPr>
            <w:drawing>
              <wp:inline distT="0" distB="0" distL="0" distR="0" wp14:anchorId="53ED49E4" wp14:editId="7DEB7A26">
                <wp:extent cx="3248760" cy="3237187"/>
                <wp:effectExtent l="0" t="0" r="8890" b="19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56513" cy="3244912"/>
                        </a:xfrm>
                        <a:prstGeom prst="rect">
                          <a:avLst/>
                        </a:prstGeom>
                      </pic:spPr>
                    </pic:pic>
                  </a:graphicData>
                </a:graphic>
              </wp:inline>
            </w:drawing>
          </w:r>
          <w:r w:rsidRPr="00F4165D" w:rsidDel="001E6C48">
            <w:rPr>
              <w:noProof/>
              <w:rPrChange w:id="850" w:author="Auteur">
                <w:rPr>
                  <w:rFonts w:ascii="Avenir Next LT Pro" w:hAnsi="Avenir Next LT Pro"/>
                  <w:noProof/>
                </w:rPr>
              </w:rPrChange>
            </w:rPr>
            <w:delText>Vlan 30 accède toujours au service WEB</w:delText>
          </w:r>
        </w:del>
      </w:ins>
      <w:del w:id="851" w:author="Auteur">
        <w:r w:rsidR="00A6627B" w:rsidDel="001E6C48">
          <w:rPr>
            <w:noProof/>
          </w:rPr>
          <w:drawing>
            <wp:inline distT="0" distB="0" distL="0" distR="0" wp14:anchorId="666A43EF" wp14:editId="4B28B0D8">
              <wp:extent cx="6764655" cy="4135120"/>
              <wp:effectExtent l="0" t="0" r="0" b="0"/>
              <wp:docPr id="96039763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64655" cy="4135120"/>
                      </a:xfrm>
                      <a:prstGeom prst="rect">
                        <a:avLst/>
                      </a:prstGeom>
                      <a:noFill/>
                      <a:ln>
                        <a:noFill/>
                      </a:ln>
                    </pic:spPr>
                  </pic:pic>
                </a:graphicData>
              </a:graphic>
            </wp:inline>
          </w:drawing>
        </w:r>
      </w:del>
    </w:p>
    <w:p w14:paraId="4E86F2AE" w14:textId="529C247C" w:rsidR="00F4165D" w:rsidRPr="00F4165D" w:rsidDel="001E6C48" w:rsidRDefault="00F4165D">
      <w:pPr>
        <w:rPr>
          <w:ins w:id="852" w:author="Auteur"/>
          <w:del w:id="853" w:author="Auteur"/>
          <w:noProof/>
          <w:rPrChange w:id="854" w:author="Auteur">
            <w:rPr>
              <w:ins w:id="855" w:author="Auteur"/>
              <w:del w:id="856" w:author="Auteur"/>
              <w:rFonts w:ascii="Avenir Next LT Pro" w:hAnsi="Avenir Next LT Pro"/>
              <w:noProof/>
            </w:rPr>
          </w:rPrChange>
        </w:rPr>
      </w:pPr>
      <w:ins w:id="857" w:author="Auteur">
        <w:del w:id="858" w:author="Auteur">
          <w:r w:rsidRPr="00F4165D" w:rsidDel="001E6C48">
            <w:rPr>
              <w:noProof/>
            </w:rPr>
            <w:drawing>
              <wp:inline distT="0" distB="0" distL="0" distR="0" wp14:anchorId="0BE0546E" wp14:editId="72A344C8">
                <wp:extent cx="2680861" cy="2627586"/>
                <wp:effectExtent l="0" t="0" r="5715" b="190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91772" cy="2638280"/>
                        </a:xfrm>
                        <a:prstGeom prst="rect">
                          <a:avLst/>
                        </a:prstGeom>
                      </pic:spPr>
                    </pic:pic>
                  </a:graphicData>
                </a:graphic>
              </wp:inline>
            </w:drawing>
          </w:r>
          <w:r w:rsidRPr="00F4165D" w:rsidDel="001E6C48">
            <w:rPr>
              <w:noProof/>
              <w:rPrChange w:id="859" w:author="Auteur">
                <w:rPr>
                  <w:rFonts w:ascii="Avenir Next LT Pro" w:hAnsi="Avenir Next LT Pro"/>
                  <w:noProof/>
                </w:rPr>
              </w:rPrChange>
            </w:rPr>
            <w:delText>Vlan 10 accède toujours au service WEB</w:delText>
          </w:r>
        </w:del>
      </w:ins>
    </w:p>
    <w:p w14:paraId="739153CD" w14:textId="244BD6A8" w:rsidR="008A41F2" w:rsidDel="00F4165D" w:rsidRDefault="005421C4">
      <w:pPr>
        <w:rPr>
          <w:del w:id="860" w:author="Auteur"/>
          <w:noProof/>
        </w:rPr>
      </w:pPr>
      <w:del w:id="861" w:author="Auteur">
        <w:r w:rsidDel="00F4165D">
          <w:rPr>
            <w:noProof/>
          </w:rPr>
          <w:delText xml:space="preserve">Pour créer </w:delText>
        </w:r>
        <w:r w:rsidR="00106275" w:rsidDel="00F4165D">
          <w:rPr>
            <w:noProof/>
          </w:rPr>
          <w:delText>nos groupes d’utilisateurs et pour créer l’arborescence de notre serveur, nous allons passer encore une fois par le Gestionnaire de Serveur.</w:delText>
        </w:r>
        <w:r w:rsidR="00F02E10" w:rsidDel="00F4165D">
          <w:rPr>
            <w:noProof/>
          </w:rPr>
          <w:delText xml:space="preserve"> Dans l’onglet des outils, nous avons « Utilisateurs et </w:delText>
        </w:r>
        <w:r w:rsidR="00214631" w:rsidDel="00F4165D">
          <w:rPr>
            <w:noProof/>
          </w:rPr>
          <w:delText xml:space="preserve">ordinateurs Active Directory ». Une fois créée, voici a </w:delText>
        </w:r>
      </w:del>
      <w:ins w:id="862" w:author="Auteur">
        <w:del w:id="863" w:author="Auteur">
          <w:r w:rsidR="00D8733C" w:rsidDel="00F4165D">
            <w:rPr>
              <w:noProof/>
            </w:rPr>
            <w:delText xml:space="preserve">à </w:delText>
          </w:r>
        </w:del>
      </w:ins>
      <w:del w:id="864" w:author="Auteur">
        <w:r w:rsidR="00214631" w:rsidDel="00F4165D">
          <w:rPr>
            <w:noProof/>
          </w:rPr>
          <w:delText xml:space="preserve">quoi ressemble l’arborescence des dossiers </w:delText>
        </w:r>
      </w:del>
      <w:ins w:id="865" w:author="Auteur">
        <w:del w:id="866" w:author="Auteur">
          <w:r w:rsidR="00247306" w:rsidDel="00F4165D">
            <w:rPr>
              <w:noProof/>
            </w:rPr>
            <w:delText xml:space="preserve">OU (Unités d’organisation)  </w:delText>
          </w:r>
        </w:del>
      </w:ins>
      <w:del w:id="867" w:author="Auteur">
        <w:r w:rsidR="00214631" w:rsidDel="00F4165D">
          <w:rPr>
            <w:noProof/>
          </w:rPr>
          <w:delText>« Administration » :</w:delText>
        </w:r>
      </w:del>
    </w:p>
    <w:p w14:paraId="7C106105" w14:textId="0C76B4FD" w:rsidR="007E382A" w:rsidDel="00F4165D" w:rsidRDefault="007E382A">
      <w:pPr>
        <w:rPr>
          <w:del w:id="868" w:author="Auteur"/>
          <w:noProof/>
        </w:rPr>
      </w:pPr>
    </w:p>
    <w:p w14:paraId="6CB0F678" w14:textId="410A0C1A" w:rsidR="008A41F2" w:rsidDel="00F4165D" w:rsidRDefault="008A41F2">
      <w:pPr>
        <w:rPr>
          <w:del w:id="869" w:author="Auteur"/>
          <w:noProof/>
        </w:rPr>
      </w:pPr>
    </w:p>
    <w:p w14:paraId="5F684A01" w14:textId="03F3F101" w:rsidR="005421C4" w:rsidDel="00F4165D" w:rsidRDefault="008A41F2">
      <w:pPr>
        <w:rPr>
          <w:del w:id="870" w:author="Auteur"/>
          <w:noProof/>
        </w:rPr>
        <w:pPrChange w:id="871" w:author="Auteur">
          <w:pPr>
            <w:jc w:val="center"/>
          </w:pPr>
        </w:pPrChange>
      </w:pPr>
      <w:del w:id="872" w:author="Auteur">
        <w:r w:rsidDel="00F4165D">
          <w:rPr>
            <w:noProof/>
          </w:rPr>
          <w:drawing>
            <wp:inline distT="0" distB="0" distL="0" distR="0" wp14:anchorId="686FCA16" wp14:editId="13CB0432">
              <wp:extent cx="4054109" cy="6708197"/>
              <wp:effectExtent l="0" t="0" r="3810" b="0"/>
              <wp:docPr id="195928222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60449" cy="6718688"/>
                      </a:xfrm>
                      <a:prstGeom prst="rect">
                        <a:avLst/>
                      </a:prstGeom>
                      <a:noFill/>
                      <a:ln>
                        <a:noFill/>
                      </a:ln>
                    </pic:spPr>
                  </pic:pic>
                </a:graphicData>
              </a:graphic>
            </wp:inline>
          </w:drawing>
        </w:r>
      </w:del>
    </w:p>
    <w:p w14:paraId="32995967" w14:textId="40716F88" w:rsidR="007E382A" w:rsidDel="00F4165D" w:rsidRDefault="007E382A">
      <w:pPr>
        <w:rPr>
          <w:del w:id="873" w:author="Auteur"/>
          <w:noProof/>
        </w:rPr>
        <w:pPrChange w:id="874" w:author="Auteur">
          <w:pPr>
            <w:jc w:val="center"/>
          </w:pPr>
        </w:pPrChange>
      </w:pPr>
    </w:p>
    <w:p w14:paraId="6135291E" w14:textId="5AD088C6" w:rsidR="00EC0EDA" w:rsidDel="00F4165D" w:rsidRDefault="00EC0EDA">
      <w:pPr>
        <w:rPr>
          <w:del w:id="875" w:author="Auteur"/>
          <w:noProof/>
        </w:rPr>
      </w:pPr>
    </w:p>
    <w:p w14:paraId="0E5A8E6A" w14:textId="7F94511E" w:rsidR="00CB5126" w:rsidDel="00F4165D" w:rsidRDefault="00CB5126">
      <w:pPr>
        <w:rPr>
          <w:del w:id="876" w:author="Auteur"/>
          <w:noProof/>
        </w:rPr>
      </w:pPr>
      <w:del w:id="877" w:author="Auteur">
        <w:r w:rsidDel="00F4165D">
          <w:rPr>
            <w:noProof/>
          </w:rPr>
          <w:delText>Les 4 corps de métiers présent</w:delText>
        </w:r>
      </w:del>
      <w:ins w:id="878" w:author="Auteur">
        <w:del w:id="879" w:author="Auteur">
          <w:r w:rsidR="00AB59D2" w:rsidDel="00F4165D">
            <w:rPr>
              <w:noProof/>
            </w:rPr>
            <w:delText>s</w:delText>
          </w:r>
        </w:del>
      </w:ins>
      <w:del w:id="880" w:author="Auteur">
        <w:r w:rsidDel="00F4165D">
          <w:rPr>
            <w:noProof/>
          </w:rPr>
          <w:delText xml:space="preserve"> dans l’établissement ont bien un dossier privé pour lesquels eux seuls ont accés (via leurs groupes respectifs), et le dossier « Espace Commun Employés » </w:delText>
        </w:r>
        <w:r w:rsidR="006D0686" w:rsidDel="00F4165D">
          <w:rPr>
            <w:noProof/>
          </w:rPr>
          <w:delText>sera</w:delText>
        </w:r>
        <w:r w:rsidDel="00F4165D">
          <w:rPr>
            <w:noProof/>
          </w:rPr>
          <w:delText xml:space="preserve"> accessible et modifiable par tous.</w:delText>
        </w:r>
      </w:del>
    </w:p>
    <w:p w14:paraId="1EFA17D8" w14:textId="77F8FA2F" w:rsidR="007E382A" w:rsidDel="00F4165D" w:rsidRDefault="007E382A">
      <w:pPr>
        <w:rPr>
          <w:del w:id="881" w:author="Auteur"/>
          <w:noProof/>
        </w:rPr>
      </w:pPr>
    </w:p>
    <w:p w14:paraId="5C58501B" w14:textId="1B605F3D" w:rsidR="006D0686" w:rsidDel="00F4165D" w:rsidRDefault="006D0686">
      <w:pPr>
        <w:rPr>
          <w:del w:id="882" w:author="Auteur"/>
          <w:noProof/>
        </w:rPr>
      </w:pPr>
      <w:del w:id="883" w:author="Auteur">
        <w:r w:rsidDel="00F4165D">
          <w:rPr>
            <w:noProof/>
          </w:rPr>
          <w:delText>Voici donc les règles de partage et de sécurité de chaques dossiers composants « Administration »</w:delText>
        </w:r>
        <w:r w:rsidR="00BD77BF" w:rsidDel="00F4165D">
          <w:rPr>
            <w:noProof/>
          </w:rPr>
          <w:delText>.</w:delText>
        </w:r>
      </w:del>
    </w:p>
    <w:p w14:paraId="0D755991" w14:textId="5B327815" w:rsidR="006D0686" w:rsidDel="00F4165D" w:rsidRDefault="006D0686">
      <w:pPr>
        <w:rPr>
          <w:del w:id="884" w:author="Auteur"/>
          <w:noProof/>
        </w:rPr>
      </w:pPr>
    </w:p>
    <w:p w14:paraId="4A2B090D" w14:textId="069D406E" w:rsidR="007E382A" w:rsidDel="00F4165D" w:rsidRDefault="00BD77BF">
      <w:pPr>
        <w:rPr>
          <w:del w:id="885" w:author="Auteur"/>
          <w:noProof/>
        </w:rPr>
      </w:pPr>
      <w:del w:id="886" w:author="Auteur">
        <w:r w:rsidDel="00F4165D">
          <w:rPr>
            <w:noProof/>
          </w:rPr>
          <w:delText xml:space="preserve">Pour gérer </w:delText>
        </w:r>
        <w:r w:rsidR="00DF6B9F" w:rsidDel="00F4165D">
          <w:rPr>
            <w:noProof/>
          </w:rPr>
          <w:delText xml:space="preserve">les propriétés de partage et de sécurité des différents dossiers de l’arborescence, nous allons </w:delText>
        </w:r>
        <w:r w:rsidR="002D1A27" w:rsidDel="00F4165D">
          <w:rPr>
            <w:noProof/>
          </w:rPr>
          <w:delText>d’abord lister les différents groupes qui auront accés au dossier Administration</w:delText>
        </w:r>
        <w:r w:rsidR="006D5F4B" w:rsidDel="00F4165D">
          <w:rPr>
            <w:noProof/>
          </w:rPr>
          <w:delText>, ainsi que leurs utilisateurs respectifs</w:delText>
        </w:r>
        <w:r w:rsidR="002D1A27" w:rsidDel="00F4165D">
          <w:rPr>
            <w:noProof/>
          </w:rPr>
          <w:delText> :</w:delText>
        </w:r>
      </w:del>
    </w:p>
    <w:p w14:paraId="0F4D4433" w14:textId="59BD7D86" w:rsidR="002D1A27" w:rsidDel="00F4165D" w:rsidRDefault="002D1A27">
      <w:pPr>
        <w:rPr>
          <w:del w:id="887" w:author="Auteur"/>
          <w:noProof/>
        </w:rPr>
      </w:pPr>
    </w:p>
    <w:p w14:paraId="41FD6CEC" w14:textId="68CB821A" w:rsidR="002D1A27" w:rsidDel="00F4165D" w:rsidRDefault="00BE5B55">
      <w:pPr>
        <w:rPr>
          <w:del w:id="888" w:author="Auteur"/>
          <w:noProof/>
        </w:rPr>
        <w:pPrChange w:id="889" w:author="Auteur">
          <w:pPr>
            <w:pStyle w:val="Paragraphedeliste"/>
            <w:numPr>
              <w:numId w:val="8"/>
            </w:numPr>
            <w:ind w:hanging="360"/>
          </w:pPr>
        </w:pPrChange>
      </w:pPr>
      <w:del w:id="890" w:author="Auteur">
        <w:r w:rsidDel="00F4165D">
          <w:rPr>
            <w:noProof/>
          </w:rPr>
          <w:delText xml:space="preserve">Le Groupe de la Direction  ( </w:delText>
        </w:r>
        <w:r w:rsidRPr="00077DED" w:rsidDel="00F4165D">
          <w:rPr>
            <w:noProof/>
            <w:color w:val="FF0000"/>
          </w:rPr>
          <w:delText xml:space="preserve">GR.Direction </w:delText>
        </w:r>
        <w:r w:rsidDel="00F4165D">
          <w:rPr>
            <w:noProof/>
          </w:rPr>
          <w:delText>)</w:delText>
        </w:r>
        <w:r w:rsidR="00B244A2" w:rsidDel="00F4165D">
          <w:rPr>
            <w:noProof/>
          </w:rPr>
          <w:delText xml:space="preserve"> qui contient :</w:delText>
        </w:r>
      </w:del>
    </w:p>
    <w:p w14:paraId="3AA55DDE" w14:textId="7360DF22" w:rsidR="006D5F4B" w:rsidDel="00F4165D" w:rsidRDefault="00B244A2">
      <w:pPr>
        <w:rPr>
          <w:del w:id="891" w:author="Auteur"/>
          <w:noProof/>
        </w:rPr>
        <w:pPrChange w:id="892" w:author="Auteur">
          <w:pPr>
            <w:pStyle w:val="Paragraphedeliste"/>
          </w:pPr>
        </w:pPrChange>
      </w:pPr>
      <w:del w:id="893" w:author="Auteur">
        <w:r w:rsidDel="00F4165D">
          <w:rPr>
            <w:noProof/>
          </w:rPr>
          <w:delText>Claudine Directrice</w:delText>
        </w:r>
      </w:del>
    </w:p>
    <w:p w14:paraId="7CF6FBBB" w14:textId="1D0267D1" w:rsidR="00B244A2" w:rsidDel="00F4165D" w:rsidRDefault="00B244A2">
      <w:pPr>
        <w:rPr>
          <w:del w:id="894" w:author="Auteur"/>
          <w:noProof/>
        </w:rPr>
        <w:pPrChange w:id="895" w:author="Auteur">
          <w:pPr>
            <w:pStyle w:val="Paragraphedeliste"/>
          </w:pPr>
        </w:pPrChange>
      </w:pPr>
      <w:del w:id="896" w:author="Auteur">
        <w:r w:rsidDel="00F4165D">
          <w:rPr>
            <w:noProof/>
          </w:rPr>
          <w:delText>Jacques DirecteurAdj</w:delText>
        </w:r>
      </w:del>
    </w:p>
    <w:p w14:paraId="224A7DE8" w14:textId="00558CCE" w:rsidR="00B244A2" w:rsidRPr="006D5F4B" w:rsidDel="00F4165D" w:rsidRDefault="00B244A2">
      <w:pPr>
        <w:rPr>
          <w:del w:id="897" w:author="Auteur"/>
          <w:noProof/>
        </w:rPr>
        <w:pPrChange w:id="898" w:author="Auteur">
          <w:pPr>
            <w:pStyle w:val="Paragraphedeliste"/>
          </w:pPr>
        </w:pPrChange>
      </w:pPr>
    </w:p>
    <w:p w14:paraId="65A1280B" w14:textId="49FC1384" w:rsidR="00BE5B55" w:rsidDel="00F4165D" w:rsidRDefault="00BE5B55">
      <w:pPr>
        <w:rPr>
          <w:del w:id="899" w:author="Auteur"/>
          <w:noProof/>
        </w:rPr>
        <w:pPrChange w:id="900" w:author="Auteur">
          <w:pPr>
            <w:pStyle w:val="Paragraphedeliste"/>
            <w:numPr>
              <w:numId w:val="8"/>
            </w:numPr>
            <w:ind w:hanging="360"/>
          </w:pPr>
        </w:pPrChange>
      </w:pPr>
      <w:del w:id="901" w:author="Auteur">
        <w:r w:rsidDel="00F4165D">
          <w:rPr>
            <w:noProof/>
          </w:rPr>
          <w:delText>Le Groupe</w:delText>
        </w:r>
        <w:r w:rsidR="004506CB" w:rsidDel="00F4165D">
          <w:rPr>
            <w:noProof/>
          </w:rPr>
          <w:delText xml:space="preserve"> de la Comptabilité ( </w:delText>
        </w:r>
        <w:r w:rsidR="004506CB" w:rsidRPr="00077DED" w:rsidDel="00F4165D">
          <w:rPr>
            <w:noProof/>
            <w:color w:val="009095" w:themeColor="accent2" w:themeShade="BF"/>
          </w:rPr>
          <w:delText xml:space="preserve">GR.Comptabilité </w:delText>
        </w:r>
        <w:r w:rsidR="004506CB" w:rsidDel="00F4165D">
          <w:rPr>
            <w:noProof/>
          </w:rPr>
          <w:delText>)</w:delText>
        </w:r>
        <w:r w:rsidR="00B244A2" w:rsidDel="00F4165D">
          <w:rPr>
            <w:noProof/>
          </w:rPr>
          <w:delText xml:space="preserve"> qui contient :</w:delText>
        </w:r>
      </w:del>
    </w:p>
    <w:p w14:paraId="24DB49F6" w14:textId="2DF72D3C" w:rsidR="00B244A2" w:rsidDel="00F4165D" w:rsidRDefault="002B7E71">
      <w:pPr>
        <w:rPr>
          <w:del w:id="902" w:author="Auteur"/>
          <w:noProof/>
        </w:rPr>
        <w:pPrChange w:id="903" w:author="Auteur">
          <w:pPr>
            <w:pStyle w:val="Paragraphedeliste"/>
          </w:pPr>
        </w:pPrChange>
      </w:pPr>
      <w:del w:id="904" w:author="Auteur">
        <w:r w:rsidDel="00F4165D">
          <w:rPr>
            <w:noProof/>
          </w:rPr>
          <w:delText>Richard Comptable</w:delText>
        </w:r>
      </w:del>
    </w:p>
    <w:p w14:paraId="2771B2B2" w14:textId="7E8F2CD0" w:rsidR="002B7E71" w:rsidDel="00F4165D" w:rsidRDefault="002B7E71">
      <w:pPr>
        <w:rPr>
          <w:del w:id="905" w:author="Auteur"/>
          <w:noProof/>
        </w:rPr>
        <w:pPrChange w:id="906" w:author="Auteur">
          <w:pPr>
            <w:pStyle w:val="Paragraphedeliste"/>
          </w:pPr>
        </w:pPrChange>
      </w:pPr>
    </w:p>
    <w:p w14:paraId="67007000" w14:textId="3310E803" w:rsidR="004506CB" w:rsidDel="00F4165D" w:rsidRDefault="004506CB">
      <w:pPr>
        <w:rPr>
          <w:del w:id="907" w:author="Auteur"/>
          <w:noProof/>
        </w:rPr>
        <w:pPrChange w:id="908" w:author="Auteur">
          <w:pPr>
            <w:pStyle w:val="Paragraphedeliste"/>
            <w:numPr>
              <w:numId w:val="8"/>
            </w:numPr>
            <w:ind w:hanging="360"/>
          </w:pPr>
        </w:pPrChange>
      </w:pPr>
      <w:del w:id="909" w:author="Auteur">
        <w:r w:rsidDel="00F4165D">
          <w:rPr>
            <w:noProof/>
          </w:rPr>
          <w:delText>Le Groupe de la Pédagogie (</w:delText>
        </w:r>
        <w:r w:rsidR="00382539" w:rsidDel="00F4165D">
          <w:rPr>
            <w:noProof/>
          </w:rPr>
          <w:delText xml:space="preserve"> </w:delText>
        </w:r>
        <w:r w:rsidR="00382539" w:rsidRPr="00077DED" w:rsidDel="00F4165D">
          <w:rPr>
            <w:noProof/>
            <w:color w:val="FFC000"/>
          </w:rPr>
          <w:delText xml:space="preserve">GR.Pédagogie </w:delText>
        </w:r>
        <w:r w:rsidR="00382539" w:rsidDel="00F4165D">
          <w:rPr>
            <w:noProof/>
          </w:rPr>
          <w:delText>)</w:delText>
        </w:r>
        <w:r w:rsidR="002B7E71" w:rsidDel="00F4165D">
          <w:rPr>
            <w:noProof/>
          </w:rPr>
          <w:delText xml:space="preserve"> qui contient :</w:delText>
        </w:r>
      </w:del>
    </w:p>
    <w:p w14:paraId="4414BB08" w14:textId="123D52C2" w:rsidR="002B7E71" w:rsidDel="00F4165D" w:rsidRDefault="002B7E71">
      <w:pPr>
        <w:rPr>
          <w:del w:id="910" w:author="Auteur"/>
          <w:noProof/>
        </w:rPr>
        <w:pPrChange w:id="911" w:author="Auteur">
          <w:pPr>
            <w:ind w:left="720"/>
          </w:pPr>
        </w:pPrChange>
      </w:pPr>
      <w:del w:id="912" w:author="Auteur">
        <w:r w:rsidDel="00F4165D">
          <w:rPr>
            <w:noProof/>
          </w:rPr>
          <w:delText>François le RP</w:delText>
        </w:r>
      </w:del>
    </w:p>
    <w:p w14:paraId="06171E87" w14:textId="74EBF70C" w:rsidR="002B7E71" w:rsidDel="00F4165D" w:rsidRDefault="002B7E71">
      <w:pPr>
        <w:rPr>
          <w:del w:id="913" w:author="Auteur"/>
          <w:noProof/>
        </w:rPr>
        <w:pPrChange w:id="914" w:author="Auteur">
          <w:pPr>
            <w:ind w:left="720"/>
          </w:pPr>
        </w:pPrChange>
      </w:pPr>
      <w:del w:id="915" w:author="Auteur">
        <w:r w:rsidDel="00F4165D">
          <w:rPr>
            <w:noProof/>
          </w:rPr>
          <w:delText>Françoise le RP</w:delText>
        </w:r>
      </w:del>
    </w:p>
    <w:p w14:paraId="720677E3" w14:textId="1B7181DF" w:rsidR="002B7E71" w:rsidRPr="002B7E71" w:rsidDel="00F4165D" w:rsidRDefault="002B7E71">
      <w:pPr>
        <w:rPr>
          <w:del w:id="916" w:author="Auteur"/>
          <w:noProof/>
        </w:rPr>
        <w:pPrChange w:id="917" w:author="Auteur">
          <w:pPr>
            <w:ind w:left="720"/>
          </w:pPr>
        </w:pPrChange>
      </w:pPr>
    </w:p>
    <w:p w14:paraId="64950665" w14:textId="0AB42880" w:rsidR="00382539" w:rsidDel="00F4165D" w:rsidRDefault="00382539">
      <w:pPr>
        <w:rPr>
          <w:del w:id="918" w:author="Auteur"/>
          <w:noProof/>
        </w:rPr>
        <w:pPrChange w:id="919" w:author="Auteur">
          <w:pPr>
            <w:pStyle w:val="Paragraphedeliste"/>
            <w:numPr>
              <w:numId w:val="8"/>
            </w:numPr>
            <w:ind w:hanging="360"/>
          </w:pPr>
        </w:pPrChange>
      </w:pPr>
      <w:del w:id="920" w:author="Auteur">
        <w:r w:rsidDel="00F4165D">
          <w:rPr>
            <w:noProof/>
          </w:rPr>
          <w:delText xml:space="preserve">Le Groupe des RH ( </w:delText>
        </w:r>
        <w:r w:rsidRPr="00077DED" w:rsidDel="00F4165D">
          <w:rPr>
            <w:noProof/>
            <w:color w:val="00B050"/>
          </w:rPr>
          <w:delText>GR.RH</w:delText>
        </w:r>
        <w:r w:rsidR="008C5BA1" w:rsidRPr="00077DED" w:rsidDel="00F4165D">
          <w:rPr>
            <w:noProof/>
            <w:color w:val="00B050"/>
          </w:rPr>
          <w:delText xml:space="preserve"> </w:delText>
        </w:r>
        <w:r w:rsidDel="00F4165D">
          <w:rPr>
            <w:noProof/>
          </w:rPr>
          <w:delText>)</w:delText>
        </w:r>
        <w:r w:rsidR="002B7E71" w:rsidDel="00F4165D">
          <w:rPr>
            <w:noProof/>
          </w:rPr>
          <w:delText xml:space="preserve"> qui contient :</w:delText>
        </w:r>
      </w:del>
    </w:p>
    <w:p w14:paraId="433C3DC7" w14:textId="70CC9D23" w:rsidR="002B7E71" w:rsidDel="00F4165D" w:rsidRDefault="008C5BA1">
      <w:pPr>
        <w:rPr>
          <w:del w:id="921" w:author="Auteur"/>
          <w:noProof/>
        </w:rPr>
        <w:pPrChange w:id="922" w:author="Auteur">
          <w:pPr>
            <w:pStyle w:val="Paragraphedeliste"/>
          </w:pPr>
        </w:pPrChange>
      </w:pPr>
      <w:del w:id="923" w:author="Auteur">
        <w:r w:rsidDel="00F4165D">
          <w:rPr>
            <w:noProof/>
          </w:rPr>
          <w:delText>Christine ResponsableRH</w:delText>
        </w:r>
      </w:del>
    </w:p>
    <w:p w14:paraId="3146295F" w14:textId="74B54764" w:rsidR="008C5BA1" w:rsidDel="00F4165D" w:rsidRDefault="008C5BA1">
      <w:pPr>
        <w:rPr>
          <w:del w:id="924" w:author="Auteur"/>
          <w:noProof/>
        </w:rPr>
        <w:pPrChange w:id="925" w:author="Auteur">
          <w:pPr>
            <w:pStyle w:val="Paragraphedeliste"/>
          </w:pPr>
        </w:pPrChange>
      </w:pPr>
    </w:p>
    <w:p w14:paraId="57D6588A" w14:textId="1F3A9980" w:rsidR="00077DED" w:rsidRPr="00E22384" w:rsidDel="00F4165D" w:rsidRDefault="00382539">
      <w:pPr>
        <w:rPr>
          <w:del w:id="926" w:author="Auteur"/>
          <w:noProof/>
        </w:rPr>
        <w:pPrChange w:id="927" w:author="Auteur">
          <w:pPr>
            <w:pStyle w:val="Paragraphedeliste"/>
            <w:numPr>
              <w:numId w:val="8"/>
            </w:numPr>
            <w:ind w:hanging="360"/>
          </w:pPr>
        </w:pPrChange>
      </w:pPr>
      <w:del w:id="928" w:author="Auteur">
        <w:r w:rsidDel="00F4165D">
          <w:rPr>
            <w:noProof/>
          </w:rPr>
          <w:delText>Le Groupe des employés</w:delText>
        </w:r>
        <w:r w:rsidR="008C5BA1" w:rsidDel="00F4165D">
          <w:rPr>
            <w:noProof/>
          </w:rPr>
          <w:delText xml:space="preserve"> ( </w:delText>
        </w:r>
        <w:r w:rsidR="008C5BA1" w:rsidRPr="00077DED" w:rsidDel="00F4165D">
          <w:rPr>
            <w:noProof/>
            <w:color w:val="7030A0"/>
          </w:rPr>
          <w:delText xml:space="preserve">GR.Employés </w:delText>
        </w:r>
        <w:r w:rsidR="008C5BA1" w:rsidDel="00F4165D">
          <w:rPr>
            <w:noProof/>
          </w:rPr>
          <w:delText>) qui contient :</w:delText>
        </w:r>
      </w:del>
    </w:p>
    <w:p w14:paraId="2E075901" w14:textId="1FBF8B05" w:rsidR="008C5BA1" w:rsidDel="00F4165D" w:rsidRDefault="00077DED">
      <w:pPr>
        <w:rPr>
          <w:del w:id="929" w:author="Auteur"/>
          <w:noProof/>
        </w:rPr>
        <w:pPrChange w:id="930" w:author="Auteur">
          <w:pPr>
            <w:pStyle w:val="Paragraphedeliste"/>
          </w:pPr>
        </w:pPrChange>
      </w:pPr>
      <w:del w:id="931" w:author="Auteur">
        <w:r w:rsidDel="00F4165D">
          <w:rPr>
            <w:noProof/>
          </w:rPr>
          <w:delText>Claudine Directrice</w:delText>
        </w:r>
      </w:del>
    </w:p>
    <w:p w14:paraId="21F4DA07" w14:textId="7E5CE762" w:rsidR="00077DED" w:rsidDel="00F4165D" w:rsidRDefault="00077DED">
      <w:pPr>
        <w:rPr>
          <w:del w:id="932" w:author="Auteur"/>
          <w:noProof/>
        </w:rPr>
        <w:pPrChange w:id="933" w:author="Auteur">
          <w:pPr>
            <w:pStyle w:val="Paragraphedeliste"/>
          </w:pPr>
        </w:pPrChange>
      </w:pPr>
      <w:del w:id="934" w:author="Auteur">
        <w:r w:rsidDel="00F4165D">
          <w:rPr>
            <w:noProof/>
          </w:rPr>
          <w:delText>Jacques DirecteurAdj</w:delText>
        </w:r>
      </w:del>
    </w:p>
    <w:p w14:paraId="2AA3D0A9" w14:textId="299C8141" w:rsidR="00077DED" w:rsidDel="00F4165D" w:rsidRDefault="00077DED">
      <w:pPr>
        <w:rPr>
          <w:del w:id="935" w:author="Auteur"/>
          <w:noProof/>
        </w:rPr>
        <w:pPrChange w:id="936" w:author="Auteur">
          <w:pPr>
            <w:pStyle w:val="Paragraphedeliste"/>
          </w:pPr>
        </w:pPrChange>
      </w:pPr>
      <w:del w:id="937" w:author="Auteur">
        <w:r w:rsidDel="00F4165D">
          <w:rPr>
            <w:noProof/>
          </w:rPr>
          <w:delText>Richard Comptable</w:delText>
        </w:r>
      </w:del>
    </w:p>
    <w:p w14:paraId="5E5C522D" w14:textId="426E1CBA" w:rsidR="00077DED" w:rsidDel="00F4165D" w:rsidRDefault="00077DED">
      <w:pPr>
        <w:rPr>
          <w:del w:id="938" w:author="Auteur"/>
          <w:noProof/>
        </w:rPr>
        <w:pPrChange w:id="939" w:author="Auteur">
          <w:pPr>
            <w:pStyle w:val="Paragraphedeliste"/>
          </w:pPr>
        </w:pPrChange>
      </w:pPr>
      <w:del w:id="940" w:author="Auteur">
        <w:r w:rsidDel="00F4165D">
          <w:rPr>
            <w:noProof/>
          </w:rPr>
          <w:delText>François le RP</w:delText>
        </w:r>
      </w:del>
    </w:p>
    <w:p w14:paraId="2F630DDB" w14:textId="5BE53A29" w:rsidR="00077DED" w:rsidDel="00F4165D" w:rsidRDefault="00077DED">
      <w:pPr>
        <w:rPr>
          <w:del w:id="941" w:author="Auteur"/>
          <w:noProof/>
        </w:rPr>
        <w:pPrChange w:id="942" w:author="Auteur">
          <w:pPr>
            <w:pStyle w:val="Paragraphedeliste"/>
          </w:pPr>
        </w:pPrChange>
      </w:pPr>
      <w:del w:id="943" w:author="Auteur">
        <w:r w:rsidDel="00F4165D">
          <w:rPr>
            <w:noProof/>
          </w:rPr>
          <w:delText>Françoise la RP</w:delText>
        </w:r>
      </w:del>
    </w:p>
    <w:p w14:paraId="1DD2E56D" w14:textId="6C4205F3" w:rsidR="00077DED" w:rsidDel="00F4165D" w:rsidRDefault="00077DED">
      <w:pPr>
        <w:rPr>
          <w:del w:id="944" w:author="Auteur"/>
          <w:noProof/>
        </w:rPr>
        <w:pPrChange w:id="945" w:author="Auteur">
          <w:pPr>
            <w:pStyle w:val="Paragraphedeliste"/>
          </w:pPr>
        </w:pPrChange>
      </w:pPr>
      <w:del w:id="946" w:author="Auteur">
        <w:r w:rsidDel="00F4165D">
          <w:rPr>
            <w:noProof/>
          </w:rPr>
          <w:delText>Christine ResponsableRH</w:delText>
        </w:r>
      </w:del>
    </w:p>
    <w:p w14:paraId="34136280" w14:textId="3BEB21B4" w:rsidR="0020539E" w:rsidDel="00F4165D" w:rsidRDefault="0020539E">
      <w:pPr>
        <w:rPr>
          <w:del w:id="947" w:author="Auteur"/>
          <w:noProof/>
        </w:rPr>
        <w:pPrChange w:id="948" w:author="Auteur">
          <w:pPr>
            <w:pStyle w:val="Paragraphedeliste"/>
          </w:pPr>
        </w:pPrChange>
      </w:pPr>
    </w:p>
    <w:p w14:paraId="6BC8BC45" w14:textId="758AD507" w:rsidR="00E22384" w:rsidDel="00F4165D" w:rsidRDefault="0020539E">
      <w:pPr>
        <w:rPr>
          <w:del w:id="949" w:author="Auteur"/>
          <w:noProof/>
        </w:rPr>
      </w:pPr>
      <w:del w:id="950" w:author="Auteur">
        <w:r w:rsidDel="00F4165D">
          <w:rPr>
            <w:noProof/>
          </w:rPr>
          <w:drawing>
            <wp:anchor distT="0" distB="0" distL="114300" distR="114300" simplePos="0" relativeHeight="251668480" behindDoc="0" locked="0" layoutInCell="1" allowOverlap="1" wp14:anchorId="26784F3C" wp14:editId="3AB8B523">
              <wp:simplePos x="0" y="0"/>
              <wp:positionH relativeFrom="column">
                <wp:posOffset>-109855</wp:posOffset>
              </wp:positionH>
              <wp:positionV relativeFrom="paragraph">
                <wp:posOffset>127000</wp:posOffset>
              </wp:positionV>
              <wp:extent cx="5145405" cy="3479165"/>
              <wp:effectExtent l="0" t="0" r="0" b="6985"/>
              <wp:wrapSquare wrapText="bothSides"/>
              <wp:docPr id="66759873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5405" cy="3479165"/>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315E03C5" w14:textId="00AD7FB4" w:rsidR="00E22384" w:rsidRPr="00E22384" w:rsidDel="00F4165D" w:rsidRDefault="00A37929">
      <w:pPr>
        <w:rPr>
          <w:del w:id="951" w:author="Auteur"/>
          <w:noProof/>
        </w:rPr>
      </w:pPr>
      <w:del w:id="952" w:author="Auteur">
        <w:r w:rsidDel="00F4165D">
          <w:rPr>
            <w:noProof/>
          </w:rPr>
          <w:delText xml:space="preserve">Pour la gestion des partages, </w:delText>
        </w:r>
        <w:r w:rsidR="00E54C0E" w:rsidDel="00F4165D">
          <w:rPr>
            <w:noProof/>
          </w:rPr>
          <w:delText xml:space="preserve">nous devons également penser </w:delText>
        </w:r>
        <w:r w:rsidR="001D14A2" w:rsidDel="00F4165D">
          <w:rPr>
            <w:noProof/>
          </w:rPr>
          <w:delText>à désactiver l’héritage dans les paramètres de sécurité</w:delText>
        </w:r>
        <w:r w:rsidR="001E37A9" w:rsidDel="00F4165D">
          <w:rPr>
            <w:noProof/>
          </w:rPr>
          <w:delText xml:space="preserve"> de chaques dossiers</w:delText>
        </w:r>
        <w:r w:rsidR="001D14A2" w:rsidDel="00F4165D">
          <w:rPr>
            <w:noProof/>
          </w:rPr>
          <w:delText xml:space="preserve">, </w:delText>
        </w:r>
        <w:r w:rsidR="00736F43" w:rsidDel="00F4165D">
          <w:rPr>
            <w:noProof/>
          </w:rPr>
          <w:delText xml:space="preserve">afin de ne pas avoir </w:delText>
        </w:r>
        <w:r w:rsidR="0020539E" w:rsidDel="00F4165D">
          <w:rPr>
            <w:noProof/>
          </w:rPr>
          <w:delText xml:space="preserve">d’ouverture ou de fermeture de droits </w:delText>
        </w:r>
        <w:r w:rsidR="00617829" w:rsidDel="00F4165D">
          <w:rPr>
            <w:noProof/>
          </w:rPr>
          <w:delText xml:space="preserve">d’accés </w:delText>
        </w:r>
        <w:r w:rsidR="0020539E" w:rsidDel="00F4165D">
          <w:rPr>
            <w:noProof/>
          </w:rPr>
          <w:delText>accidentelles plus tard.</w:delText>
        </w:r>
      </w:del>
    </w:p>
    <w:p w14:paraId="14891661" w14:textId="1B08D8C9" w:rsidR="00077DED" w:rsidRPr="006D5F4B" w:rsidDel="00F4165D" w:rsidRDefault="00077DED">
      <w:pPr>
        <w:rPr>
          <w:del w:id="953" w:author="Auteur"/>
          <w:noProof/>
        </w:rPr>
        <w:pPrChange w:id="954" w:author="Auteur">
          <w:pPr>
            <w:pStyle w:val="Paragraphedeliste"/>
          </w:pPr>
        </w:pPrChange>
      </w:pPr>
    </w:p>
    <w:p w14:paraId="75AD2468" w14:textId="3D7159EF" w:rsidR="00CB5126" w:rsidDel="00F4165D" w:rsidRDefault="00CB5126">
      <w:pPr>
        <w:rPr>
          <w:del w:id="955" w:author="Auteur"/>
          <w:noProof/>
        </w:rPr>
      </w:pPr>
    </w:p>
    <w:p w14:paraId="2AB12CB7" w14:textId="4093ECAB" w:rsidR="00C91222" w:rsidDel="00F4165D" w:rsidRDefault="00C91222">
      <w:pPr>
        <w:rPr>
          <w:del w:id="956" w:author="Auteur"/>
          <w:noProof/>
        </w:rPr>
      </w:pPr>
    </w:p>
    <w:p w14:paraId="16495CE8" w14:textId="05EB3F2E" w:rsidR="00C91222" w:rsidDel="00F4165D" w:rsidRDefault="00C91222">
      <w:pPr>
        <w:rPr>
          <w:del w:id="957" w:author="Auteur"/>
          <w:noProof/>
        </w:rPr>
      </w:pPr>
    </w:p>
    <w:p w14:paraId="57EA095B" w14:textId="2CE38022" w:rsidR="00C91222" w:rsidDel="00F4165D" w:rsidRDefault="00C91222">
      <w:pPr>
        <w:rPr>
          <w:del w:id="958" w:author="Auteur"/>
          <w:noProof/>
        </w:rPr>
      </w:pPr>
    </w:p>
    <w:p w14:paraId="6C3CDC74" w14:textId="2EB76993" w:rsidR="00C91222" w:rsidDel="00F4165D" w:rsidRDefault="00C91222">
      <w:pPr>
        <w:rPr>
          <w:del w:id="959" w:author="Auteur"/>
          <w:noProof/>
        </w:rPr>
      </w:pPr>
    </w:p>
    <w:p w14:paraId="01D0E697" w14:textId="4D5A0258" w:rsidR="00C91222" w:rsidDel="00F4165D" w:rsidRDefault="00C91222">
      <w:pPr>
        <w:rPr>
          <w:del w:id="960" w:author="Auteur"/>
          <w:noProof/>
        </w:rPr>
      </w:pPr>
    </w:p>
    <w:p w14:paraId="7622A996" w14:textId="1118D0EC" w:rsidR="00C91222" w:rsidDel="00F4165D" w:rsidRDefault="00C91222">
      <w:pPr>
        <w:rPr>
          <w:del w:id="961" w:author="Auteur"/>
          <w:noProof/>
        </w:rPr>
      </w:pPr>
    </w:p>
    <w:p w14:paraId="26F505F0" w14:textId="0013B73E" w:rsidR="00C91222" w:rsidDel="00F4165D" w:rsidRDefault="00C91222">
      <w:pPr>
        <w:rPr>
          <w:del w:id="962" w:author="Auteur"/>
          <w:noProof/>
        </w:rPr>
      </w:pPr>
    </w:p>
    <w:p w14:paraId="6D5E00B1" w14:textId="0F698045" w:rsidR="00C91222" w:rsidDel="00F4165D" w:rsidRDefault="00C91222">
      <w:pPr>
        <w:rPr>
          <w:del w:id="963" w:author="Auteur"/>
          <w:noProof/>
        </w:rPr>
      </w:pPr>
    </w:p>
    <w:p w14:paraId="18F1CE46" w14:textId="5D6A9A21" w:rsidR="00C91222" w:rsidDel="00F4165D" w:rsidRDefault="00C91222">
      <w:pPr>
        <w:rPr>
          <w:del w:id="964" w:author="Auteur"/>
          <w:noProof/>
        </w:rPr>
      </w:pPr>
    </w:p>
    <w:p w14:paraId="33805946" w14:textId="5DA7BAEC" w:rsidR="007F2BC0" w:rsidDel="00F4165D" w:rsidRDefault="007F2BC0">
      <w:pPr>
        <w:rPr>
          <w:del w:id="965" w:author="Auteur"/>
          <w:noProof/>
        </w:rPr>
      </w:pPr>
    </w:p>
    <w:p w14:paraId="6F21793C" w14:textId="06BADCAF" w:rsidR="00C91222" w:rsidDel="00F4165D" w:rsidRDefault="00C91222">
      <w:pPr>
        <w:rPr>
          <w:del w:id="966" w:author="Auteur"/>
          <w:noProof/>
        </w:rPr>
      </w:pPr>
    </w:p>
    <w:p w14:paraId="520F0CEA" w14:textId="49B0DD19" w:rsidR="00B976EC" w:rsidDel="00F4165D" w:rsidRDefault="00B976EC">
      <w:pPr>
        <w:rPr>
          <w:ins w:id="967" w:author="Auteur"/>
          <w:del w:id="968" w:author="Auteur"/>
          <w:noProof/>
        </w:rPr>
        <w:pPrChange w:id="969" w:author="Auteur">
          <w:pPr>
            <w:ind w:firstLine="720"/>
          </w:pPr>
        </w:pPrChange>
      </w:pPr>
    </w:p>
    <w:p w14:paraId="5C9A5159" w14:textId="211ED26A" w:rsidR="00B976EC" w:rsidDel="00F4165D" w:rsidRDefault="00B976EC">
      <w:pPr>
        <w:rPr>
          <w:ins w:id="970" w:author="Auteur"/>
          <w:del w:id="971" w:author="Auteur"/>
          <w:noProof/>
        </w:rPr>
        <w:pPrChange w:id="972" w:author="Auteur">
          <w:pPr>
            <w:ind w:firstLine="720"/>
          </w:pPr>
        </w:pPrChange>
      </w:pPr>
    </w:p>
    <w:p w14:paraId="086BB2EA" w14:textId="367AE72D" w:rsidR="00B976EC" w:rsidDel="00F4165D" w:rsidRDefault="00B976EC">
      <w:pPr>
        <w:rPr>
          <w:ins w:id="973" w:author="Auteur"/>
          <w:del w:id="974" w:author="Auteur"/>
          <w:noProof/>
        </w:rPr>
        <w:pPrChange w:id="975" w:author="Auteur">
          <w:pPr>
            <w:ind w:firstLine="720"/>
          </w:pPr>
        </w:pPrChange>
      </w:pPr>
    </w:p>
    <w:p w14:paraId="230DEB55" w14:textId="24038BCE" w:rsidR="00B976EC" w:rsidDel="00F4165D" w:rsidRDefault="00B976EC">
      <w:pPr>
        <w:rPr>
          <w:ins w:id="976" w:author="Auteur"/>
          <w:del w:id="977" w:author="Auteur"/>
          <w:noProof/>
        </w:rPr>
        <w:pPrChange w:id="978" w:author="Auteur">
          <w:pPr>
            <w:ind w:firstLine="720"/>
          </w:pPr>
        </w:pPrChange>
      </w:pPr>
    </w:p>
    <w:p w14:paraId="568777E5" w14:textId="693B7851" w:rsidR="001A69BC" w:rsidRPr="00E64B5C" w:rsidDel="00F4165D" w:rsidRDefault="001A69BC">
      <w:pPr>
        <w:rPr>
          <w:del w:id="979" w:author="Auteur"/>
          <w:noProof/>
        </w:rPr>
        <w:pPrChange w:id="980" w:author="Auteur">
          <w:pPr>
            <w:ind w:firstLine="720"/>
          </w:pPr>
        </w:pPrChange>
      </w:pPr>
      <w:del w:id="981" w:author="Auteur">
        <w:r w:rsidRPr="00E64B5C" w:rsidDel="00F4165D">
          <w:rPr>
            <w:noProof/>
          </w:rPr>
          <w:delText>Présentation d</w:delText>
        </w:r>
        <w:r w:rsidR="0053028F" w:rsidRPr="00E64B5C" w:rsidDel="00F4165D">
          <w:rPr>
            <w:noProof/>
          </w:rPr>
          <w:delText xml:space="preserve">es autorisations de sécurité d’Administration </w:delText>
        </w:r>
        <w:r w:rsidRPr="00E64B5C" w:rsidDel="00F4165D">
          <w:rPr>
            <w:noProof/>
          </w:rPr>
          <w:delText>:</w:delText>
        </w:r>
      </w:del>
    </w:p>
    <w:p w14:paraId="70D7614C" w14:textId="2983B6AF" w:rsidR="00C91222" w:rsidDel="00F4165D" w:rsidRDefault="00C91222">
      <w:pPr>
        <w:rPr>
          <w:del w:id="982" w:author="Auteur"/>
          <w:noProof/>
        </w:rPr>
      </w:pPr>
    </w:p>
    <w:p w14:paraId="07094BC9" w14:textId="4D6EA0C6" w:rsidR="0053028F" w:rsidDel="00F4165D" w:rsidRDefault="00A66A55">
      <w:pPr>
        <w:rPr>
          <w:del w:id="983" w:author="Auteur"/>
          <w:noProof/>
        </w:rPr>
      </w:pPr>
      <w:del w:id="984" w:author="Auteur">
        <w:r w:rsidDel="00F4165D">
          <w:rPr>
            <w:noProof/>
          </w:rPr>
          <w:drawing>
            <wp:anchor distT="0" distB="0" distL="114300" distR="114300" simplePos="0" relativeHeight="251669504" behindDoc="0" locked="0" layoutInCell="1" allowOverlap="1" wp14:anchorId="749ED96A" wp14:editId="05762ED1">
              <wp:simplePos x="0" y="0"/>
              <wp:positionH relativeFrom="margin">
                <wp:align>left</wp:align>
              </wp:positionH>
              <wp:positionV relativeFrom="paragraph">
                <wp:posOffset>96799</wp:posOffset>
              </wp:positionV>
              <wp:extent cx="3430905" cy="4280535"/>
              <wp:effectExtent l="0" t="0" r="0" b="5715"/>
              <wp:wrapSquare wrapText="bothSides"/>
              <wp:docPr id="42881355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0905" cy="4280535"/>
                      </a:xfrm>
                      <a:prstGeom prst="rect">
                        <a:avLst/>
                      </a:prstGeom>
                      <a:noFill/>
                      <a:ln>
                        <a:noFill/>
                      </a:ln>
                    </pic:spPr>
                  </pic:pic>
                </a:graphicData>
              </a:graphic>
            </wp:anchor>
          </w:drawing>
        </w:r>
      </w:del>
    </w:p>
    <w:p w14:paraId="2D317F0D" w14:textId="281AABB1" w:rsidR="0053028F" w:rsidDel="00F4165D" w:rsidRDefault="0053028F">
      <w:pPr>
        <w:rPr>
          <w:del w:id="985" w:author="Auteur"/>
          <w:noProof/>
        </w:rPr>
      </w:pPr>
    </w:p>
    <w:p w14:paraId="66C9973F" w14:textId="0D61198C" w:rsidR="0053028F" w:rsidDel="00F4165D" w:rsidRDefault="00A16A5D">
      <w:pPr>
        <w:rPr>
          <w:del w:id="986" w:author="Auteur"/>
          <w:noProof/>
        </w:rPr>
      </w:pPr>
      <w:del w:id="987" w:author="Auteur">
        <w:r w:rsidDel="00F4165D">
          <w:rPr>
            <w:noProof/>
          </w:rPr>
          <w:delText>Seul</w:delText>
        </w:r>
      </w:del>
      <w:ins w:id="988" w:author="Auteur">
        <w:del w:id="989" w:author="Auteur">
          <w:r w:rsidR="002B4167" w:rsidDel="00F4165D">
            <w:rPr>
              <w:noProof/>
            </w:rPr>
            <w:delText>s</w:delText>
          </w:r>
        </w:del>
      </w:ins>
      <w:del w:id="990" w:author="Auteur">
        <w:r w:rsidDel="00F4165D">
          <w:rPr>
            <w:noProof/>
          </w:rPr>
          <w:delText xml:space="preserve"> les</w:delText>
        </w:r>
        <w:r w:rsidR="00DD6A2F" w:rsidDel="00F4165D">
          <w:rPr>
            <w:noProof/>
          </w:rPr>
          <w:delText xml:space="preserve"> différents groupes</w:delText>
        </w:r>
        <w:r w:rsidDel="00F4165D">
          <w:rPr>
            <w:noProof/>
          </w:rPr>
          <w:delText xml:space="preserve"> </w:delText>
        </w:r>
        <w:r w:rsidR="00DD6A2F" w:rsidDel="00F4165D">
          <w:rPr>
            <w:noProof/>
          </w:rPr>
          <w:delText>d’</w:delText>
        </w:r>
        <w:r w:rsidDel="00F4165D">
          <w:rPr>
            <w:noProof/>
          </w:rPr>
          <w:delText xml:space="preserve">employés ont accés </w:delText>
        </w:r>
        <w:r w:rsidR="00DD6A2F" w:rsidDel="00F4165D">
          <w:rPr>
            <w:noProof/>
          </w:rPr>
          <w:delText xml:space="preserve">au dossier </w:delText>
        </w:r>
        <w:r w:rsidR="00E5707F" w:rsidDel="00F4165D">
          <w:rPr>
            <w:noProof/>
          </w:rPr>
          <w:delText>A</w:delText>
        </w:r>
        <w:r w:rsidR="00DD6A2F" w:rsidDel="00F4165D">
          <w:rPr>
            <w:noProof/>
          </w:rPr>
          <w:delText>dministration, en lecture, affichage et execution uniquement.</w:delText>
        </w:r>
      </w:del>
    </w:p>
    <w:p w14:paraId="4AEBC362" w14:textId="4B5D3C1B" w:rsidR="00DD6A2F" w:rsidDel="00F4165D" w:rsidRDefault="00DD6A2F">
      <w:pPr>
        <w:rPr>
          <w:del w:id="991" w:author="Auteur"/>
          <w:noProof/>
        </w:rPr>
      </w:pPr>
      <w:del w:id="992" w:author="Auteur">
        <w:r w:rsidDel="00F4165D">
          <w:rPr>
            <w:noProof/>
          </w:rPr>
          <w:delText>Tou</w:delText>
        </w:r>
        <w:r w:rsidR="00FE1A7A" w:rsidDel="00F4165D">
          <w:rPr>
            <w:noProof/>
          </w:rPr>
          <w:delText>s</w:delText>
        </w:r>
        <w:r w:rsidDel="00F4165D">
          <w:rPr>
            <w:noProof/>
          </w:rPr>
          <w:delText xml:space="preserve"> les autres groupes</w:delText>
        </w:r>
        <w:r w:rsidR="00FE1A7A" w:rsidDel="00F4165D">
          <w:rPr>
            <w:noProof/>
          </w:rPr>
          <w:delText xml:space="preserve"> (Eleves et Professeurs) se verront </w:delText>
        </w:r>
        <w:r w:rsidR="00D15ECA" w:rsidDel="00F4165D">
          <w:rPr>
            <w:noProof/>
          </w:rPr>
          <w:delText>refuser l’accés s’ils tentent d’y accéder.</w:delText>
        </w:r>
        <w:r w:rsidDel="00F4165D">
          <w:rPr>
            <w:noProof/>
          </w:rPr>
          <w:delText xml:space="preserve"> </w:delText>
        </w:r>
      </w:del>
    </w:p>
    <w:p w14:paraId="753C3842" w14:textId="52D7C43B" w:rsidR="00BF6043" w:rsidDel="00F4165D" w:rsidRDefault="00BF6043">
      <w:pPr>
        <w:rPr>
          <w:del w:id="993" w:author="Auteur"/>
          <w:noProof/>
        </w:rPr>
      </w:pPr>
    </w:p>
    <w:p w14:paraId="2007F777" w14:textId="3A8FDEE8" w:rsidR="00BF6043" w:rsidDel="00F4165D" w:rsidRDefault="00BF6043">
      <w:pPr>
        <w:rPr>
          <w:del w:id="994" w:author="Auteur"/>
          <w:noProof/>
        </w:rPr>
      </w:pPr>
    </w:p>
    <w:p w14:paraId="50E84772" w14:textId="5CED1621" w:rsidR="00BF6043" w:rsidDel="00F4165D" w:rsidRDefault="00BF6043">
      <w:pPr>
        <w:rPr>
          <w:del w:id="995" w:author="Auteur"/>
          <w:noProof/>
        </w:rPr>
      </w:pPr>
      <w:del w:id="996" w:author="Auteur">
        <w:r w:rsidDel="00F4165D">
          <w:rPr>
            <w:noProof/>
          </w:rPr>
          <w:delText xml:space="preserve">Accés : </w:delText>
        </w:r>
      </w:del>
    </w:p>
    <w:p w14:paraId="5E27548C" w14:textId="0E76C4BC" w:rsidR="00BF6043" w:rsidDel="00F4165D" w:rsidRDefault="00BF6043">
      <w:pPr>
        <w:rPr>
          <w:del w:id="997" w:author="Auteur"/>
          <w:noProof/>
        </w:rPr>
      </w:pPr>
    </w:p>
    <w:p w14:paraId="3025645C" w14:textId="7C4D0B8D" w:rsidR="00AA6BE4" w:rsidRPr="00AA6BE4" w:rsidDel="00F4165D" w:rsidRDefault="00BF6043">
      <w:pPr>
        <w:rPr>
          <w:del w:id="998" w:author="Auteur"/>
          <w:noProof/>
        </w:rPr>
        <w:pPrChange w:id="999" w:author="Auteur">
          <w:pPr>
            <w:pStyle w:val="Paragraphedeliste"/>
            <w:numPr>
              <w:numId w:val="3"/>
            </w:numPr>
            <w:ind w:hanging="360"/>
          </w:pPr>
        </w:pPrChange>
      </w:pPr>
      <w:del w:id="1000" w:author="Auteur">
        <w:r w:rsidRPr="00077DED" w:rsidDel="00F4165D">
          <w:rPr>
            <w:noProof/>
            <w:color w:val="FF0000"/>
          </w:rPr>
          <w:delText>GR.Direction</w:delText>
        </w:r>
        <w:r w:rsidR="00AA6BE4" w:rsidDel="00F4165D">
          <w:rPr>
            <w:noProof/>
            <w:color w:val="FF0000"/>
          </w:rPr>
          <w:tab/>
        </w:r>
        <w:r w:rsidR="00AA6BE4" w:rsidDel="00F4165D">
          <w:rPr>
            <w:noProof/>
            <w:color w:val="FF0000"/>
          </w:rPr>
          <w:tab/>
        </w:r>
        <w:r w:rsidR="00AA6BE4" w:rsidDel="00F4165D">
          <w:rPr>
            <w:noProof/>
            <w:color w:val="FF0000"/>
          </w:rPr>
          <w:tab/>
        </w:r>
        <w:r w:rsidR="00AA6BE4" w:rsidDel="00F4165D">
          <w:rPr>
            <w:noProof/>
          </w:rPr>
          <w:delText>Lecture</w:delText>
        </w:r>
      </w:del>
    </w:p>
    <w:p w14:paraId="65AAB9B6" w14:textId="55BE354C" w:rsidR="00BF6043" w:rsidRPr="00BF6043" w:rsidDel="00F4165D" w:rsidRDefault="00BF6043">
      <w:pPr>
        <w:rPr>
          <w:del w:id="1001" w:author="Auteur"/>
          <w:noProof/>
        </w:rPr>
        <w:pPrChange w:id="1002" w:author="Auteur">
          <w:pPr>
            <w:pStyle w:val="Paragraphedeliste"/>
            <w:numPr>
              <w:numId w:val="3"/>
            </w:numPr>
            <w:ind w:hanging="360"/>
          </w:pPr>
        </w:pPrChange>
      </w:pPr>
      <w:del w:id="1003" w:author="Auteur">
        <w:r w:rsidRPr="00077DED" w:rsidDel="00F4165D">
          <w:rPr>
            <w:noProof/>
            <w:color w:val="009095" w:themeColor="accent2" w:themeShade="BF"/>
          </w:rPr>
          <w:delText>GR.Comptabilité</w:delText>
        </w:r>
        <w:r w:rsidR="00AA6BE4" w:rsidDel="00F4165D">
          <w:rPr>
            <w:noProof/>
            <w:color w:val="009095" w:themeColor="accent2" w:themeShade="BF"/>
          </w:rPr>
          <w:tab/>
        </w:r>
        <w:r w:rsidR="00AA6BE4" w:rsidDel="00F4165D">
          <w:rPr>
            <w:noProof/>
            <w:color w:val="009095" w:themeColor="accent2" w:themeShade="BF"/>
          </w:rPr>
          <w:tab/>
        </w:r>
        <w:r w:rsidR="00AA6BE4" w:rsidRPr="00AA6BE4" w:rsidDel="00F4165D">
          <w:rPr>
            <w:noProof/>
          </w:rPr>
          <w:delText>Lecture</w:delText>
        </w:r>
      </w:del>
    </w:p>
    <w:p w14:paraId="2B309A3F" w14:textId="79180337" w:rsidR="00AA6BE4" w:rsidRPr="00AA6BE4" w:rsidDel="00F4165D" w:rsidRDefault="00BF6043">
      <w:pPr>
        <w:rPr>
          <w:del w:id="1004" w:author="Auteur"/>
          <w:noProof/>
        </w:rPr>
        <w:pPrChange w:id="1005" w:author="Auteur">
          <w:pPr>
            <w:pStyle w:val="Paragraphedeliste"/>
            <w:numPr>
              <w:numId w:val="3"/>
            </w:numPr>
            <w:ind w:hanging="360"/>
          </w:pPr>
        </w:pPrChange>
      </w:pPr>
      <w:del w:id="1006" w:author="Auteur">
        <w:r w:rsidRPr="00077DED" w:rsidDel="00F4165D">
          <w:rPr>
            <w:noProof/>
            <w:color w:val="FFC000"/>
          </w:rPr>
          <w:delText>GR.Pédagogie</w:delText>
        </w:r>
        <w:r w:rsidR="00AA6BE4" w:rsidDel="00F4165D">
          <w:rPr>
            <w:noProof/>
            <w:color w:val="FFC000"/>
          </w:rPr>
          <w:tab/>
        </w:r>
        <w:r w:rsidR="00AA6BE4" w:rsidDel="00F4165D">
          <w:rPr>
            <w:noProof/>
            <w:color w:val="FFC000"/>
          </w:rPr>
          <w:tab/>
        </w:r>
        <w:r w:rsidR="00AA6BE4" w:rsidRPr="00AA6BE4" w:rsidDel="00F4165D">
          <w:rPr>
            <w:noProof/>
          </w:rPr>
          <w:delText>Lecture</w:delText>
        </w:r>
      </w:del>
    </w:p>
    <w:p w14:paraId="0521DB4D" w14:textId="1F445533" w:rsidR="00BF6043" w:rsidRPr="00BF6043" w:rsidDel="00F4165D" w:rsidRDefault="00BF6043">
      <w:pPr>
        <w:rPr>
          <w:del w:id="1007" w:author="Auteur"/>
          <w:noProof/>
        </w:rPr>
        <w:pPrChange w:id="1008" w:author="Auteur">
          <w:pPr>
            <w:pStyle w:val="Paragraphedeliste"/>
            <w:numPr>
              <w:numId w:val="3"/>
            </w:numPr>
            <w:ind w:hanging="360"/>
          </w:pPr>
        </w:pPrChange>
      </w:pPr>
      <w:del w:id="1009" w:author="Auteur">
        <w:r w:rsidRPr="00077DED" w:rsidDel="00F4165D">
          <w:rPr>
            <w:noProof/>
            <w:color w:val="00B050"/>
          </w:rPr>
          <w:delText>GR.RH</w:delText>
        </w:r>
        <w:r w:rsidR="00AA6BE4" w:rsidDel="00F4165D">
          <w:rPr>
            <w:noProof/>
            <w:color w:val="00B050"/>
          </w:rPr>
          <w:tab/>
        </w:r>
        <w:r w:rsidR="00AA6BE4" w:rsidDel="00F4165D">
          <w:rPr>
            <w:noProof/>
            <w:color w:val="00B050"/>
          </w:rPr>
          <w:tab/>
        </w:r>
        <w:r w:rsidR="00AA6BE4" w:rsidDel="00F4165D">
          <w:rPr>
            <w:noProof/>
            <w:color w:val="00B050"/>
          </w:rPr>
          <w:tab/>
        </w:r>
        <w:r w:rsidR="00AA6BE4" w:rsidDel="00F4165D">
          <w:rPr>
            <w:noProof/>
            <w:color w:val="00B050"/>
          </w:rPr>
          <w:tab/>
        </w:r>
        <w:r w:rsidR="00AA6BE4" w:rsidRPr="00AA6BE4" w:rsidDel="00F4165D">
          <w:rPr>
            <w:noProof/>
          </w:rPr>
          <w:delText>Lecture</w:delText>
        </w:r>
      </w:del>
    </w:p>
    <w:p w14:paraId="13E5E9E5" w14:textId="238BAA64" w:rsidR="00BF6043" w:rsidDel="00F4165D" w:rsidRDefault="00BF6043">
      <w:pPr>
        <w:rPr>
          <w:del w:id="1010" w:author="Auteur"/>
          <w:noProof/>
        </w:rPr>
        <w:pPrChange w:id="1011" w:author="Auteur">
          <w:pPr>
            <w:pStyle w:val="Paragraphedeliste"/>
            <w:numPr>
              <w:numId w:val="3"/>
            </w:numPr>
            <w:ind w:hanging="360"/>
          </w:pPr>
        </w:pPrChange>
      </w:pPr>
      <w:del w:id="1012" w:author="Auteur">
        <w:r w:rsidRPr="00077DED" w:rsidDel="00F4165D">
          <w:rPr>
            <w:noProof/>
            <w:color w:val="7030A0"/>
          </w:rPr>
          <w:delText>GR.Employés</w:delText>
        </w:r>
        <w:r w:rsidR="00AA6BE4" w:rsidDel="00F4165D">
          <w:rPr>
            <w:noProof/>
            <w:color w:val="7030A0"/>
          </w:rPr>
          <w:tab/>
        </w:r>
        <w:r w:rsidR="00AA6BE4" w:rsidDel="00F4165D">
          <w:rPr>
            <w:noProof/>
            <w:color w:val="7030A0"/>
          </w:rPr>
          <w:tab/>
        </w:r>
        <w:r w:rsidR="00AA6BE4" w:rsidRPr="00AA6BE4" w:rsidDel="00F4165D">
          <w:rPr>
            <w:noProof/>
          </w:rPr>
          <w:delText>Lecture</w:delText>
        </w:r>
      </w:del>
    </w:p>
    <w:p w14:paraId="5E72D3CD" w14:textId="40148D87" w:rsidR="00AA6BE4" w:rsidDel="00F4165D" w:rsidRDefault="00AA6BE4">
      <w:pPr>
        <w:rPr>
          <w:del w:id="1013" w:author="Auteur"/>
          <w:noProof/>
        </w:rPr>
        <w:pPrChange w:id="1014" w:author="Auteur">
          <w:pPr>
            <w:pStyle w:val="Paragraphedeliste"/>
          </w:pPr>
        </w:pPrChange>
      </w:pPr>
    </w:p>
    <w:p w14:paraId="4E1711C2" w14:textId="6F864DA8" w:rsidR="00AA6BE4" w:rsidDel="00F4165D" w:rsidRDefault="00AA6BE4">
      <w:pPr>
        <w:rPr>
          <w:del w:id="1015" w:author="Auteur"/>
          <w:noProof/>
        </w:rPr>
        <w:pPrChange w:id="1016" w:author="Auteur">
          <w:pPr>
            <w:pStyle w:val="Paragraphedeliste"/>
          </w:pPr>
        </w:pPrChange>
      </w:pPr>
    </w:p>
    <w:p w14:paraId="3CFE6844" w14:textId="0E5E092A" w:rsidR="00AA6BE4" w:rsidRPr="005F020F" w:rsidDel="00F4165D" w:rsidRDefault="00AA6BE4">
      <w:pPr>
        <w:rPr>
          <w:del w:id="1017" w:author="Auteur"/>
          <w:noProof/>
        </w:rPr>
      </w:pPr>
    </w:p>
    <w:p w14:paraId="2BD777EE" w14:textId="48924FB9" w:rsidR="00AA6BE4" w:rsidDel="00F4165D" w:rsidRDefault="00AA6BE4">
      <w:pPr>
        <w:rPr>
          <w:del w:id="1018" w:author="Auteur"/>
          <w:noProof/>
        </w:rPr>
        <w:pPrChange w:id="1019" w:author="Auteur">
          <w:pPr>
            <w:pStyle w:val="Paragraphedeliste"/>
          </w:pPr>
        </w:pPrChange>
      </w:pPr>
    </w:p>
    <w:p w14:paraId="0C494561" w14:textId="30094047" w:rsidR="00AA6BE4" w:rsidRPr="00E64B5C" w:rsidDel="00F4165D" w:rsidRDefault="00AA6BE4">
      <w:pPr>
        <w:rPr>
          <w:del w:id="1020" w:author="Auteur"/>
          <w:noProof/>
        </w:rPr>
      </w:pPr>
    </w:p>
    <w:p w14:paraId="38F71797" w14:textId="6DF3B5FD" w:rsidR="00E64B5C" w:rsidDel="00F4165D" w:rsidRDefault="00E64B5C">
      <w:pPr>
        <w:rPr>
          <w:del w:id="1021" w:author="Auteur"/>
          <w:noProof/>
        </w:rPr>
        <w:pPrChange w:id="1022" w:author="Auteur">
          <w:pPr>
            <w:pStyle w:val="Paragraphedeliste"/>
          </w:pPr>
        </w:pPrChange>
      </w:pPr>
    </w:p>
    <w:p w14:paraId="74200571" w14:textId="39998EB7" w:rsidR="00AA6BE4" w:rsidDel="00F4165D" w:rsidRDefault="00AA6BE4">
      <w:pPr>
        <w:rPr>
          <w:del w:id="1023" w:author="Auteur"/>
          <w:noProof/>
        </w:rPr>
        <w:pPrChange w:id="1024" w:author="Auteur">
          <w:pPr>
            <w:pStyle w:val="Paragraphedeliste"/>
          </w:pPr>
        </w:pPrChange>
      </w:pPr>
    </w:p>
    <w:p w14:paraId="5518073A" w14:textId="5F7B3D6D" w:rsidR="00E64B5C" w:rsidDel="00F4165D" w:rsidRDefault="00A66A55">
      <w:pPr>
        <w:rPr>
          <w:del w:id="1025" w:author="Auteur"/>
          <w:noProof/>
        </w:rPr>
        <w:pPrChange w:id="1026" w:author="Auteur">
          <w:pPr>
            <w:pStyle w:val="Paragraphedeliste"/>
          </w:pPr>
        </w:pPrChange>
      </w:pPr>
      <w:del w:id="1027" w:author="Auteur">
        <w:r w:rsidDel="00F4165D">
          <w:rPr>
            <w:noProof/>
          </w:rPr>
          <w:drawing>
            <wp:anchor distT="0" distB="0" distL="114300" distR="114300" simplePos="0" relativeHeight="251670528" behindDoc="0" locked="0" layoutInCell="1" allowOverlap="1" wp14:anchorId="57CCCA79" wp14:editId="791B02F0">
              <wp:simplePos x="0" y="0"/>
              <wp:positionH relativeFrom="margin">
                <wp:align>right</wp:align>
              </wp:positionH>
              <wp:positionV relativeFrom="paragraph">
                <wp:posOffset>103443</wp:posOffset>
              </wp:positionV>
              <wp:extent cx="3455035" cy="4288790"/>
              <wp:effectExtent l="0" t="0" r="0" b="0"/>
              <wp:wrapSquare wrapText="bothSides"/>
              <wp:docPr id="212800438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55035" cy="4288790"/>
                      </a:xfrm>
                      <a:prstGeom prst="rect">
                        <a:avLst/>
                      </a:prstGeom>
                      <a:noFill/>
                      <a:ln>
                        <a:noFill/>
                      </a:ln>
                    </pic:spPr>
                  </pic:pic>
                </a:graphicData>
              </a:graphic>
            </wp:anchor>
          </w:drawing>
        </w:r>
      </w:del>
    </w:p>
    <w:p w14:paraId="710BFD87" w14:textId="205EFB8F" w:rsidR="00AA6BE4" w:rsidDel="00F4165D" w:rsidRDefault="00AA6BE4">
      <w:pPr>
        <w:rPr>
          <w:del w:id="1028" w:author="Auteur"/>
          <w:noProof/>
        </w:rPr>
        <w:pPrChange w:id="1029" w:author="Auteur">
          <w:pPr>
            <w:pStyle w:val="Paragraphedeliste"/>
          </w:pPr>
        </w:pPrChange>
      </w:pPr>
      <w:del w:id="1030" w:author="Auteur">
        <w:r w:rsidDel="00F4165D">
          <w:rPr>
            <w:noProof/>
          </w:rPr>
          <w:delText>Pour l</w:delText>
        </w:r>
        <w:r w:rsidR="00E5707F" w:rsidDel="00F4165D">
          <w:rPr>
            <w:noProof/>
          </w:rPr>
          <w:delText xml:space="preserve">e dossier </w:delText>
        </w:r>
        <w:r w:rsidR="00C3328B" w:rsidDel="00F4165D">
          <w:rPr>
            <w:noProof/>
          </w:rPr>
          <w:delText>Espace Commun Employés, tous les employés ont des accés de Lecture et d’Ecriture, afin de pouvoir créer, ajouter et modifier des fichiers dans ce dossier commun. </w:delText>
        </w:r>
      </w:del>
    </w:p>
    <w:p w14:paraId="0A016EA1" w14:textId="76E56F38" w:rsidR="00C3328B" w:rsidRPr="00D94486" w:rsidDel="00F4165D" w:rsidRDefault="00C3328B">
      <w:pPr>
        <w:rPr>
          <w:del w:id="1031" w:author="Auteur"/>
          <w:noProof/>
        </w:rPr>
      </w:pPr>
    </w:p>
    <w:p w14:paraId="6D6755CD" w14:textId="5AE8A21E" w:rsidR="00C3328B" w:rsidDel="00F4165D" w:rsidRDefault="00C3328B">
      <w:pPr>
        <w:rPr>
          <w:del w:id="1032" w:author="Auteur"/>
          <w:noProof/>
        </w:rPr>
        <w:pPrChange w:id="1033" w:author="Auteur">
          <w:pPr>
            <w:pStyle w:val="Paragraphedeliste"/>
          </w:pPr>
        </w:pPrChange>
      </w:pPr>
    </w:p>
    <w:p w14:paraId="133FF18A" w14:textId="00DB98F1" w:rsidR="00C3328B" w:rsidDel="00F4165D" w:rsidRDefault="00C3328B">
      <w:pPr>
        <w:rPr>
          <w:del w:id="1034" w:author="Auteur"/>
          <w:noProof/>
        </w:rPr>
        <w:pPrChange w:id="1035" w:author="Auteur">
          <w:pPr>
            <w:ind w:firstLine="720"/>
          </w:pPr>
        </w:pPrChange>
      </w:pPr>
      <w:del w:id="1036" w:author="Auteur">
        <w:r w:rsidDel="00F4165D">
          <w:rPr>
            <w:noProof/>
          </w:rPr>
          <w:delText xml:space="preserve">Accés : </w:delText>
        </w:r>
      </w:del>
    </w:p>
    <w:p w14:paraId="1722034B" w14:textId="0387013D" w:rsidR="00C3328B" w:rsidDel="00F4165D" w:rsidRDefault="00C3328B">
      <w:pPr>
        <w:rPr>
          <w:del w:id="1037" w:author="Auteur"/>
          <w:noProof/>
        </w:rPr>
      </w:pPr>
    </w:p>
    <w:p w14:paraId="0EE504A7" w14:textId="0994DD78" w:rsidR="00C3328B" w:rsidRPr="00AA6BE4" w:rsidDel="00F4165D" w:rsidRDefault="00C3328B">
      <w:pPr>
        <w:rPr>
          <w:del w:id="1038" w:author="Auteur"/>
          <w:noProof/>
        </w:rPr>
        <w:pPrChange w:id="1039" w:author="Auteur">
          <w:pPr>
            <w:pStyle w:val="Paragraphedeliste"/>
            <w:numPr>
              <w:numId w:val="3"/>
            </w:numPr>
            <w:ind w:hanging="360"/>
          </w:pPr>
        </w:pPrChange>
      </w:pPr>
      <w:del w:id="1040" w:author="Auteur">
        <w:r w:rsidRPr="00077DED" w:rsidDel="00F4165D">
          <w:rPr>
            <w:noProof/>
            <w:color w:val="FF0000"/>
          </w:rPr>
          <w:delText>GR.Direction</w:delText>
        </w:r>
        <w:r w:rsidDel="00F4165D">
          <w:rPr>
            <w:noProof/>
            <w:color w:val="FF0000"/>
          </w:rPr>
          <w:tab/>
        </w:r>
        <w:r w:rsidDel="00F4165D">
          <w:rPr>
            <w:noProof/>
            <w:color w:val="FF0000"/>
          </w:rPr>
          <w:tab/>
        </w:r>
        <w:r w:rsidDel="00F4165D">
          <w:rPr>
            <w:noProof/>
          </w:rPr>
          <w:delText>Lecture/Ecriture</w:delText>
        </w:r>
      </w:del>
    </w:p>
    <w:p w14:paraId="02F03B2F" w14:textId="016C44BF" w:rsidR="00C3328B" w:rsidRPr="00BF6043" w:rsidDel="00F4165D" w:rsidRDefault="00C3328B">
      <w:pPr>
        <w:rPr>
          <w:del w:id="1041" w:author="Auteur"/>
          <w:noProof/>
        </w:rPr>
        <w:pPrChange w:id="1042" w:author="Auteur">
          <w:pPr>
            <w:pStyle w:val="Paragraphedeliste"/>
            <w:numPr>
              <w:numId w:val="3"/>
            </w:numPr>
            <w:ind w:hanging="360"/>
          </w:pPr>
        </w:pPrChange>
      </w:pPr>
      <w:del w:id="1043" w:author="Auteur">
        <w:r w:rsidRPr="00077DED" w:rsidDel="00F4165D">
          <w:rPr>
            <w:noProof/>
            <w:color w:val="009095" w:themeColor="accent2" w:themeShade="BF"/>
          </w:rPr>
          <w:delText>GR.Comptabilité</w:delText>
        </w:r>
        <w:r w:rsidDel="00F4165D">
          <w:rPr>
            <w:noProof/>
            <w:color w:val="009095" w:themeColor="accent2" w:themeShade="BF"/>
          </w:rPr>
          <w:tab/>
        </w:r>
        <w:r w:rsidRPr="00AA6BE4" w:rsidDel="00F4165D">
          <w:rPr>
            <w:noProof/>
          </w:rPr>
          <w:delText>Lecture</w:delText>
        </w:r>
        <w:r w:rsidDel="00F4165D">
          <w:rPr>
            <w:noProof/>
          </w:rPr>
          <w:delText>/Ecriture</w:delText>
        </w:r>
      </w:del>
    </w:p>
    <w:p w14:paraId="551B3C9C" w14:textId="054C9A64" w:rsidR="00C3328B" w:rsidRPr="00AA6BE4" w:rsidDel="00F4165D" w:rsidRDefault="00C3328B">
      <w:pPr>
        <w:rPr>
          <w:del w:id="1044" w:author="Auteur"/>
          <w:noProof/>
        </w:rPr>
        <w:pPrChange w:id="1045" w:author="Auteur">
          <w:pPr>
            <w:pStyle w:val="Paragraphedeliste"/>
            <w:numPr>
              <w:numId w:val="3"/>
            </w:numPr>
            <w:ind w:hanging="360"/>
          </w:pPr>
        </w:pPrChange>
      </w:pPr>
      <w:del w:id="1046" w:author="Auteur">
        <w:r w:rsidRPr="00077DED" w:rsidDel="00F4165D">
          <w:rPr>
            <w:noProof/>
            <w:color w:val="FFC000"/>
          </w:rPr>
          <w:delText>GR.Pédagogie</w:delText>
        </w:r>
        <w:r w:rsidDel="00F4165D">
          <w:rPr>
            <w:noProof/>
            <w:color w:val="FFC000"/>
          </w:rPr>
          <w:tab/>
        </w:r>
        <w:r w:rsidRPr="00AA6BE4" w:rsidDel="00F4165D">
          <w:rPr>
            <w:noProof/>
          </w:rPr>
          <w:delText>Lecture</w:delText>
        </w:r>
        <w:r w:rsidR="00D94486" w:rsidDel="00F4165D">
          <w:rPr>
            <w:noProof/>
          </w:rPr>
          <w:delText>/Ecriture</w:delText>
        </w:r>
      </w:del>
    </w:p>
    <w:p w14:paraId="10F111E8" w14:textId="41E5100F" w:rsidR="00C3328B" w:rsidDel="00F4165D" w:rsidRDefault="00C3328B">
      <w:pPr>
        <w:rPr>
          <w:del w:id="1047" w:author="Auteur"/>
          <w:noProof/>
        </w:rPr>
        <w:pPrChange w:id="1048" w:author="Auteur">
          <w:pPr>
            <w:pStyle w:val="Paragraphedeliste"/>
            <w:numPr>
              <w:numId w:val="3"/>
            </w:numPr>
            <w:ind w:hanging="360"/>
          </w:pPr>
        </w:pPrChange>
      </w:pPr>
      <w:del w:id="1049" w:author="Auteur">
        <w:r w:rsidRPr="00077DED" w:rsidDel="00F4165D">
          <w:rPr>
            <w:noProof/>
            <w:color w:val="00B050"/>
          </w:rPr>
          <w:delText>GR.RH</w:delText>
        </w:r>
        <w:r w:rsidDel="00F4165D">
          <w:rPr>
            <w:noProof/>
            <w:color w:val="00B050"/>
          </w:rPr>
          <w:tab/>
        </w:r>
        <w:r w:rsidDel="00F4165D">
          <w:rPr>
            <w:noProof/>
            <w:color w:val="00B050"/>
          </w:rPr>
          <w:tab/>
        </w:r>
        <w:r w:rsidDel="00F4165D">
          <w:rPr>
            <w:noProof/>
            <w:color w:val="00B050"/>
          </w:rPr>
          <w:tab/>
        </w:r>
        <w:r w:rsidRPr="00AA6BE4" w:rsidDel="00F4165D">
          <w:rPr>
            <w:noProof/>
          </w:rPr>
          <w:delText>Lecture</w:delText>
        </w:r>
        <w:r w:rsidR="00D94486" w:rsidDel="00F4165D">
          <w:rPr>
            <w:noProof/>
          </w:rPr>
          <w:delText>/Ecriture</w:delText>
        </w:r>
      </w:del>
    </w:p>
    <w:p w14:paraId="6D0D085E" w14:textId="70E1B33E" w:rsidR="00D94486" w:rsidRPr="00BF6043" w:rsidDel="00F4165D" w:rsidRDefault="00D94486">
      <w:pPr>
        <w:rPr>
          <w:del w:id="1050" w:author="Auteur"/>
          <w:noProof/>
        </w:rPr>
        <w:pPrChange w:id="1051" w:author="Auteur">
          <w:pPr>
            <w:pStyle w:val="Paragraphedeliste"/>
            <w:numPr>
              <w:numId w:val="3"/>
            </w:numPr>
            <w:ind w:hanging="360"/>
          </w:pPr>
        </w:pPrChange>
      </w:pPr>
      <w:del w:id="1052" w:author="Auteur">
        <w:r w:rsidRPr="00077DED" w:rsidDel="00F4165D">
          <w:rPr>
            <w:noProof/>
            <w:color w:val="7030A0"/>
          </w:rPr>
          <w:delText>GR.Employés</w:delText>
        </w:r>
        <w:r w:rsidDel="00F4165D">
          <w:rPr>
            <w:noProof/>
            <w:color w:val="7030A0"/>
          </w:rPr>
          <w:tab/>
        </w:r>
        <w:r w:rsidRPr="00D94486" w:rsidDel="00F4165D">
          <w:rPr>
            <w:noProof/>
          </w:rPr>
          <w:delText>Lecture/Ecriture</w:delText>
        </w:r>
      </w:del>
    </w:p>
    <w:p w14:paraId="0FDFAEC2" w14:textId="1DA64CDC" w:rsidR="00C3328B" w:rsidDel="00F4165D" w:rsidRDefault="00C3328B">
      <w:pPr>
        <w:rPr>
          <w:del w:id="1053" w:author="Auteur"/>
          <w:noProof/>
        </w:rPr>
        <w:pPrChange w:id="1054" w:author="Auteur">
          <w:pPr>
            <w:pStyle w:val="Paragraphedeliste"/>
          </w:pPr>
        </w:pPrChange>
      </w:pPr>
    </w:p>
    <w:p w14:paraId="082B0B9A" w14:textId="0FDF46CD" w:rsidR="00C3328B" w:rsidDel="00F4165D" w:rsidRDefault="00C3328B">
      <w:pPr>
        <w:rPr>
          <w:del w:id="1055" w:author="Auteur"/>
          <w:noProof/>
        </w:rPr>
        <w:pPrChange w:id="1056" w:author="Auteur">
          <w:pPr>
            <w:pStyle w:val="Paragraphedeliste"/>
          </w:pPr>
        </w:pPrChange>
      </w:pPr>
    </w:p>
    <w:p w14:paraId="2A074C23" w14:textId="6610E804" w:rsidR="00C3328B" w:rsidDel="00F4165D" w:rsidRDefault="00B752D7">
      <w:pPr>
        <w:rPr>
          <w:del w:id="1057" w:author="Auteur"/>
          <w:noProof/>
        </w:rPr>
        <w:pPrChange w:id="1058" w:author="Auteur">
          <w:pPr>
            <w:pStyle w:val="Paragraphedeliste"/>
          </w:pPr>
        </w:pPrChange>
      </w:pPr>
      <w:ins w:id="1059" w:author="Auteur">
        <w:del w:id="1060" w:author="Auteur">
          <w:r w:rsidDel="00F4165D">
            <w:rPr>
              <w:noProof/>
              <w:highlight w:val="yellow"/>
            </w:rPr>
            <w:delText xml:space="preserve">Attention : </w:delText>
          </w:r>
          <w:r w:rsidR="003D65CB" w:rsidRPr="00854D8A" w:rsidDel="00F4165D">
            <w:rPr>
              <w:noProof/>
              <w:highlight w:val="yellow"/>
              <w:rPrChange w:id="1061" w:author="Auteur">
                <w:rPr>
                  <w:rFonts w:ascii="Avenir Next LT Pro" w:hAnsi="Avenir Next LT Pro"/>
                  <w:noProof/>
                </w:rPr>
              </w:rPrChange>
            </w:rPr>
            <w:delText>L</w:delText>
          </w:r>
          <w:r w:rsidR="003D65CB" w:rsidRPr="00B752D7" w:rsidDel="00F4165D">
            <w:rPr>
              <w:noProof/>
              <w:highlight w:val="yellow"/>
              <w:rPrChange w:id="1062" w:author="Auteur">
                <w:rPr>
                  <w:rFonts w:ascii="Avenir Next LT Pro" w:hAnsi="Avenir Next LT Pro"/>
                  <w:noProof/>
                </w:rPr>
              </w:rPrChange>
            </w:rPr>
            <w:delText>e droit Modification donne le droit de suppression des documents des collègues !!!</w:delText>
          </w:r>
        </w:del>
      </w:ins>
    </w:p>
    <w:p w14:paraId="32E2ADE3" w14:textId="31A1DF2F" w:rsidR="00C3328B" w:rsidDel="00F4165D" w:rsidRDefault="00C3328B">
      <w:pPr>
        <w:rPr>
          <w:del w:id="1063" w:author="Auteur"/>
          <w:noProof/>
        </w:rPr>
        <w:pPrChange w:id="1064" w:author="Auteur">
          <w:pPr>
            <w:pStyle w:val="Paragraphedeliste"/>
          </w:pPr>
        </w:pPrChange>
      </w:pPr>
    </w:p>
    <w:p w14:paraId="20AADE13" w14:textId="29FBDFF9" w:rsidR="00D94486" w:rsidDel="00F4165D" w:rsidRDefault="00D94486">
      <w:pPr>
        <w:rPr>
          <w:del w:id="1065" w:author="Auteur"/>
          <w:noProof/>
        </w:rPr>
        <w:pPrChange w:id="1066" w:author="Auteur">
          <w:pPr>
            <w:pStyle w:val="Paragraphedeliste"/>
          </w:pPr>
        </w:pPrChange>
      </w:pPr>
    </w:p>
    <w:p w14:paraId="30A81618" w14:textId="3ECC1B63" w:rsidR="00D94486" w:rsidDel="00F4165D" w:rsidRDefault="00D94486">
      <w:pPr>
        <w:rPr>
          <w:del w:id="1067" w:author="Auteur"/>
          <w:noProof/>
        </w:rPr>
        <w:pPrChange w:id="1068" w:author="Auteur">
          <w:pPr>
            <w:pStyle w:val="Paragraphedeliste"/>
          </w:pPr>
        </w:pPrChange>
      </w:pPr>
    </w:p>
    <w:p w14:paraId="17D468E6" w14:textId="37438D31" w:rsidR="00D94486" w:rsidDel="00F4165D" w:rsidRDefault="00D94486">
      <w:pPr>
        <w:rPr>
          <w:del w:id="1069" w:author="Auteur"/>
          <w:noProof/>
        </w:rPr>
        <w:pPrChange w:id="1070" w:author="Auteur">
          <w:pPr>
            <w:pStyle w:val="Paragraphedeliste"/>
          </w:pPr>
        </w:pPrChange>
      </w:pPr>
    </w:p>
    <w:p w14:paraId="1C7070F1" w14:textId="358C5DAE" w:rsidR="00D94486" w:rsidDel="00F4165D" w:rsidRDefault="00D94486">
      <w:pPr>
        <w:rPr>
          <w:del w:id="1071" w:author="Auteur"/>
          <w:noProof/>
        </w:rPr>
        <w:pPrChange w:id="1072" w:author="Auteur">
          <w:pPr>
            <w:pStyle w:val="Paragraphedeliste"/>
          </w:pPr>
        </w:pPrChange>
      </w:pPr>
    </w:p>
    <w:p w14:paraId="20F8C487" w14:textId="18C44740" w:rsidR="00D94486" w:rsidDel="00F4165D" w:rsidRDefault="00C1756A">
      <w:pPr>
        <w:rPr>
          <w:del w:id="1073" w:author="Auteur"/>
          <w:noProof/>
        </w:rPr>
        <w:pPrChange w:id="1074" w:author="Auteur">
          <w:pPr>
            <w:pStyle w:val="Paragraphedeliste"/>
          </w:pPr>
        </w:pPrChange>
      </w:pPr>
      <w:del w:id="1075" w:author="Auteur">
        <w:r w:rsidDel="00F4165D">
          <w:rPr>
            <w:noProof/>
          </w:rPr>
          <w:drawing>
            <wp:anchor distT="0" distB="0" distL="114300" distR="114300" simplePos="0" relativeHeight="251671552" behindDoc="0" locked="0" layoutInCell="1" allowOverlap="1" wp14:anchorId="6373DD5C" wp14:editId="240EDA12">
              <wp:simplePos x="0" y="0"/>
              <wp:positionH relativeFrom="margin">
                <wp:align>left</wp:align>
              </wp:positionH>
              <wp:positionV relativeFrom="paragraph">
                <wp:posOffset>186</wp:posOffset>
              </wp:positionV>
              <wp:extent cx="3430905" cy="4240530"/>
              <wp:effectExtent l="0" t="0" r="0" b="7620"/>
              <wp:wrapSquare wrapText="bothSides"/>
              <wp:docPr id="207329405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30905" cy="4240530"/>
                      </a:xfrm>
                      <a:prstGeom prst="rect">
                        <a:avLst/>
                      </a:prstGeom>
                      <a:noFill/>
                      <a:ln>
                        <a:noFill/>
                      </a:ln>
                    </pic:spPr>
                  </pic:pic>
                </a:graphicData>
              </a:graphic>
            </wp:anchor>
          </w:drawing>
        </w:r>
        <w:r w:rsidDel="00F4165D">
          <w:rPr>
            <w:noProof/>
          </w:rPr>
          <w:delText>Pour le dossier Comptabilité, seul</w:delText>
        </w:r>
      </w:del>
      <w:ins w:id="1076" w:author="Auteur">
        <w:del w:id="1077" w:author="Auteur">
          <w:r w:rsidR="00092373" w:rsidDel="00F4165D">
            <w:rPr>
              <w:noProof/>
            </w:rPr>
            <w:delText>s</w:delText>
          </w:r>
        </w:del>
      </w:ins>
      <w:del w:id="1078" w:author="Auteur">
        <w:r w:rsidDel="00F4165D">
          <w:rPr>
            <w:noProof/>
          </w:rPr>
          <w:delText xml:space="preserve"> les membres du GR.Comptabilité auront un droit de lecture, et d’écriture. Tout les autres membres auront un refus d’accés s’ils tentent d’accéder au dossier.</w:delText>
        </w:r>
      </w:del>
    </w:p>
    <w:p w14:paraId="31164E30" w14:textId="3CEE13DA" w:rsidR="00B911D1" w:rsidDel="00F4165D" w:rsidRDefault="00B911D1">
      <w:pPr>
        <w:rPr>
          <w:del w:id="1079" w:author="Auteur"/>
          <w:noProof/>
        </w:rPr>
        <w:pPrChange w:id="1080" w:author="Auteur">
          <w:pPr>
            <w:pStyle w:val="Paragraphedeliste"/>
          </w:pPr>
        </w:pPrChange>
      </w:pPr>
    </w:p>
    <w:p w14:paraId="7DF96BBC" w14:textId="147C757A" w:rsidR="00B911D1" w:rsidRPr="00090BE9" w:rsidDel="00F4165D" w:rsidRDefault="00B911D1">
      <w:pPr>
        <w:rPr>
          <w:del w:id="1081" w:author="Auteur"/>
          <w:noProof/>
        </w:rPr>
      </w:pPr>
    </w:p>
    <w:p w14:paraId="58D8C8C2" w14:textId="55A7232A" w:rsidR="00B911D1" w:rsidDel="00F4165D" w:rsidRDefault="00B911D1">
      <w:pPr>
        <w:rPr>
          <w:del w:id="1082" w:author="Auteur"/>
          <w:noProof/>
        </w:rPr>
      </w:pPr>
      <w:del w:id="1083" w:author="Auteur">
        <w:r w:rsidDel="00F4165D">
          <w:rPr>
            <w:noProof/>
          </w:rPr>
          <w:delText xml:space="preserve">Accés : </w:delText>
        </w:r>
      </w:del>
    </w:p>
    <w:p w14:paraId="0F9AB1FE" w14:textId="07FCD954" w:rsidR="00B911D1" w:rsidDel="00F4165D" w:rsidRDefault="00B911D1">
      <w:pPr>
        <w:rPr>
          <w:del w:id="1084" w:author="Auteur"/>
          <w:noProof/>
        </w:rPr>
      </w:pPr>
    </w:p>
    <w:p w14:paraId="3CAB05E3" w14:textId="54B2ED74" w:rsidR="00B911D1" w:rsidRPr="00AA6BE4" w:rsidDel="00F4165D" w:rsidRDefault="00B911D1">
      <w:pPr>
        <w:rPr>
          <w:del w:id="1085" w:author="Auteur"/>
          <w:noProof/>
        </w:rPr>
        <w:pPrChange w:id="1086" w:author="Auteur">
          <w:pPr>
            <w:pStyle w:val="Paragraphedeliste"/>
            <w:numPr>
              <w:numId w:val="3"/>
            </w:numPr>
            <w:ind w:hanging="360"/>
          </w:pPr>
        </w:pPrChange>
      </w:pPr>
      <w:del w:id="1087" w:author="Auteur">
        <w:r w:rsidRPr="00077DED" w:rsidDel="00F4165D">
          <w:rPr>
            <w:noProof/>
            <w:color w:val="FF0000"/>
          </w:rPr>
          <w:delText>GR.Direction</w:delText>
        </w:r>
        <w:r w:rsidDel="00F4165D">
          <w:rPr>
            <w:noProof/>
            <w:color w:val="FF0000"/>
          </w:rPr>
          <w:tab/>
        </w:r>
        <w:r w:rsidDel="00F4165D">
          <w:rPr>
            <w:noProof/>
            <w:color w:val="FF0000"/>
          </w:rPr>
          <w:tab/>
        </w:r>
        <w:r w:rsidDel="00F4165D">
          <w:rPr>
            <w:noProof/>
            <w:color w:val="FF0000"/>
          </w:rPr>
          <w:tab/>
        </w:r>
        <w:r w:rsidR="00B02620" w:rsidDel="00F4165D">
          <w:rPr>
            <w:noProof/>
          </w:rPr>
          <w:delText>Aucun</w:delText>
        </w:r>
      </w:del>
    </w:p>
    <w:p w14:paraId="080D9A2E" w14:textId="2153174B" w:rsidR="00B911D1" w:rsidRPr="00BF6043" w:rsidDel="00F4165D" w:rsidRDefault="00B911D1">
      <w:pPr>
        <w:rPr>
          <w:del w:id="1088" w:author="Auteur"/>
          <w:noProof/>
        </w:rPr>
        <w:pPrChange w:id="1089" w:author="Auteur">
          <w:pPr>
            <w:pStyle w:val="Paragraphedeliste"/>
            <w:numPr>
              <w:numId w:val="3"/>
            </w:numPr>
            <w:ind w:hanging="360"/>
          </w:pPr>
        </w:pPrChange>
      </w:pPr>
      <w:del w:id="1090" w:author="Auteur">
        <w:r w:rsidRPr="00077DED" w:rsidDel="00F4165D">
          <w:rPr>
            <w:noProof/>
            <w:color w:val="009095" w:themeColor="accent2" w:themeShade="BF"/>
          </w:rPr>
          <w:delText>GR.Comptabilité</w:delText>
        </w:r>
        <w:r w:rsidDel="00F4165D">
          <w:rPr>
            <w:noProof/>
            <w:color w:val="009095" w:themeColor="accent2" w:themeShade="BF"/>
          </w:rPr>
          <w:tab/>
        </w:r>
        <w:r w:rsidRPr="00AA6BE4" w:rsidDel="00F4165D">
          <w:rPr>
            <w:noProof/>
          </w:rPr>
          <w:delText>Lecture</w:delText>
        </w:r>
        <w:r w:rsidR="00B02620" w:rsidDel="00F4165D">
          <w:rPr>
            <w:noProof/>
          </w:rPr>
          <w:delText>/Ecriture</w:delText>
        </w:r>
      </w:del>
    </w:p>
    <w:p w14:paraId="0CE0797B" w14:textId="34162D50" w:rsidR="00B911D1" w:rsidRPr="00AA6BE4" w:rsidDel="00F4165D" w:rsidRDefault="00B911D1">
      <w:pPr>
        <w:rPr>
          <w:del w:id="1091" w:author="Auteur"/>
          <w:noProof/>
        </w:rPr>
        <w:pPrChange w:id="1092" w:author="Auteur">
          <w:pPr>
            <w:pStyle w:val="Paragraphedeliste"/>
            <w:numPr>
              <w:numId w:val="3"/>
            </w:numPr>
            <w:ind w:hanging="360"/>
          </w:pPr>
        </w:pPrChange>
      </w:pPr>
      <w:del w:id="1093" w:author="Auteur">
        <w:r w:rsidRPr="00077DED" w:rsidDel="00F4165D">
          <w:rPr>
            <w:noProof/>
            <w:color w:val="FFC000"/>
          </w:rPr>
          <w:delText>GR.Pédagogie</w:delText>
        </w:r>
        <w:r w:rsidDel="00F4165D">
          <w:rPr>
            <w:noProof/>
            <w:color w:val="FFC000"/>
          </w:rPr>
          <w:tab/>
        </w:r>
        <w:r w:rsidDel="00F4165D">
          <w:rPr>
            <w:noProof/>
            <w:color w:val="FFC000"/>
          </w:rPr>
          <w:tab/>
        </w:r>
        <w:r w:rsidR="00B02620" w:rsidDel="00F4165D">
          <w:rPr>
            <w:noProof/>
          </w:rPr>
          <w:delText>Aucun</w:delText>
        </w:r>
      </w:del>
    </w:p>
    <w:p w14:paraId="1AA121F4" w14:textId="071147AC" w:rsidR="00B911D1" w:rsidRPr="00BF6043" w:rsidDel="00F4165D" w:rsidRDefault="00B911D1">
      <w:pPr>
        <w:rPr>
          <w:del w:id="1094" w:author="Auteur"/>
          <w:noProof/>
        </w:rPr>
        <w:pPrChange w:id="1095" w:author="Auteur">
          <w:pPr>
            <w:pStyle w:val="Paragraphedeliste"/>
            <w:numPr>
              <w:numId w:val="3"/>
            </w:numPr>
            <w:ind w:hanging="360"/>
          </w:pPr>
        </w:pPrChange>
      </w:pPr>
      <w:del w:id="1096" w:author="Auteur">
        <w:r w:rsidRPr="00077DED" w:rsidDel="00F4165D">
          <w:rPr>
            <w:noProof/>
            <w:color w:val="00B050"/>
          </w:rPr>
          <w:delText>GR.RH</w:delText>
        </w:r>
        <w:r w:rsidDel="00F4165D">
          <w:rPr>
            <w:noProof/>
            <w:color w:val="00B050"/>
          </w:rPr>
          <w:tab/>
        </w:r>
        <w:r w:rsidDel="00F4165D">
          <w:rPr>
            <w:noProof/>
            <w:color w:val="00B050"/>
          </w:rPr>
          <w:tab/>
        </w:r>
        <w:r w:rsidDel="00F4165D">
          <w:rPr>
            <w:noProof/>
            <w:color w:val="00B050"/>
          </w:rPr>
          <w:tab/>
        </w:r>
        <w:r w:rsidDel="00F4165D">
          <w:rPr>
            <w:noProof/>
            <w:color w:val="00B050"/>
          </w:rPr>
          <w:tab/>
        </w:r>
        <w:r w:rsidR="00B02620" w:rsidDel="00F4165D">
          <w:rPr>
            <w:noProof/>
          </w:rPr>
          <w:delText>Aucun</w:delText>
        </w:r>
      </w:del>
    </w:p>
    <w:p w14:paraId="32A03EF2" w14:textId="4FCCD8A0" w:rsidR="00B911D1" w:rsidDel="00F4165D" w:rsidRDefault="00B911D1">
      <w:pPr>
        <w:rPr>
          <w:del w:id="1097" w:author="Auteur"/>
          <w:noProof/>
        </w:rPr>
        <w:pPrChange w:id="1098" w:author="Auteur">
          <w:pPr>
            <w:pStyle w:val="Paragraphedeliste"/>
            <w:numPr>
              <w:numId w:val="3"/>
            </w:numPr>
            <w:ind w:hanging="360"/>
          </w:pPr>
        </w:pPrChange>
      </w:pPr>
      <w:del w:id="1099" w:author="Auteur">
        <w:r w:rsidRPr="00077DED" w:rsidDel="00F4165D">
          <w:rPr>
            <w:noProof/>
            <w:color w:val="7030A0"/>
          </w:rPr>
          <w:delText>GR.Employés</w:delText>
        </w:r>
        <w:r w:rsidDel="00F4165D">
          <w:rPr>
            <w:noProof/>
            <w:color w:val="7030A0"/>
          </w:rPr>
          <w:tab/>
        </w:r>
        <w:r w:rsidDel="00F4165D">
          <w:rPr>
            <w:noProof/>
            <w:color w:val="7030A0"/>
          </w:rPr>
          <w:tab/>
        </w:r>
        <w:r w:rsidR="00B02620" w:rsidDel="00F4165D">
          <w:rPr>
            <w:noProof/>
          </w:rPr>
          <w:delText>Aucun</w:delText>
        </w:r>
      </w:del>
    </w:p>
    <w:p w14:paraId="765FEB74" w14:textId="009F540F" w:rsidR="00B911D1" w:rsidDel="00F4165D" w:rsidRDefault="00B911D1">
      <w:pPr>
        <w:rPr>
          <w:del w:id="1100" w:author="Auteur"/>
          <w:noProof/>
        </w:rPr>
        <w:pPrChange w:id="1101" w:author="Auteur">
          <w:pPr>
            <w:pStyle w:val="Paragraphedeliste"/>
          </w:pPr>
        </w:pPrChange>
      </w:pPr>
    </w:p>
    <w:p w14:paraId="0CC27D0E" w14:textId="7B68866F" w:rsidR="00D10638" w:rsidDel="00F4165D" w:rsidRDefault="00D10638">
      <w:pPr>
        <w:rPr>
          <w:del w:id="1102" w:author="Auteur"/>
          <w:noProof/>
        </w:rPr>
        <w:pPrChange w:id="1103" w:author="Auteur">
          <w:pPr>
            <w:pStyle w:val="Paragraphedeliste"/>
          </w:pPr>
        </w:pPrChange>
      </w:pPr>
    </w:p>
    <w:p w14:paraId="1B11BCDD" w14:textId="616990EF" w:rsidR="00090BE9" w:rsidDel="00F4165D" w:rsidRDefault="00090BE9">
      <w:pPr>
        <w:rPr>
          <w:del w:id="1104" w:author="Auteur"/>
          <w:noProof/>
        </w:rPr>
        <w:pPrChange w:id="1105" w:author="Auteur">
          <w:pPr>
            <w:pStyle w:val="Paragraphedeliste"/>
          </w:pPr>
        </w:pPrChange>
      </w:pPr>
      <w:del w:id="1106" w:author="Auteur">
        <w:r w:rsidDel="00F4165D">
          <w:rPr>
            <w:noProof/>
          </w:rPr>
          <w:delText>Comme les membres du groupe « GR.Comptabilité » sont également présents dans le GR.Employés, ce dernier n’est pas présent dans la liste de partage, les refus étant prioritaires sur les autorisations d’accés.</w:delText>
        </w:r>
      </w:del>
    </w:p>
    <w:p w14:paraId="37E7D002" w14:textId="4B3E4BC2" w:rsidR="00E64B5C" w:rsidRPr="00A46D9D" w:rsidDel="00F4165D" w:rsidRDefault="00A46D9D">
      <w:pPr>
        <w:rPr>
          <w:del w:id="1107" w:author="Auteur"/>
          <w:noProof/>
          <w:rPrChange w:id="1108" w:author="Auteur">
            <w:rPr>
              <w:del w:id="1109" w:author="Auteur"/>
              <w:rFonts w:ascii="Avenir Next LT Pro" w:hAnsi="Avenir Next LT Pro"/>
              <w:noProof/>
            </w:rPr>
          </w:rPrChange>
        </w:rPr>
        <w:pPrChange w:id="1110" w:author="Auteur">
          <w:pPr>
            <w:pStyle w:val="Paragraphedeliste"/>
          </w:pPr>
        </w:pPrChange>
      </w:pPr>
      <w:ins w:id="1111" w:author="Auteur">
        <w:del w:id="1112" w:author="Auteur">
          <w:r w:rsidRPr="00A46D9D" w:rsidDel="00F4165D">
            <w:rPr>
              <w:noProof/>
              <w:highlight w:val="yellow"/>
              <w:rPrChange w:id="1113" w:author="Auteur">
                <w:rPr>
                  <w:rFonts w:ascii="Avenir Next LT Pro" w:hAnsi="Avenir Next LT Pro"/>
                  <w:noProof/>
                </w:rPr>
              </w:rPrChange>
            </w:rPr>
            <w:delText xml:space="preserve">Attention </w:delText>
          </w:r>
          <w:r w:rsidDel="00F4165D">
            <w:rPr>
              <w:noProof/>
              <w:highlight w:val="yellow"/>
            </w:rPr>
            <w:delText xml:space="preserve">au droit </w:delText>
          </w:r>
          <w:r w:rsidRPr="00A46D9D" w:rsidDel="00F4165D">
            <w:rPr>
              <w:noProof/>
              <w:highlight w:val="yellow"/>
              <w:rPrChange w:id="1114" w:author="Auteur">
                <w:rPr>
                  <w:rFonts w:ascii="Avenir Next LT Pro" w:hAnsi="Avenir Next LT Pro"/>
                  <w:noProof/>
                </w:rPr>
              </w:rPrChange>
            </w:rPr>
            <w:delText>« Modification »</w:delText>
          </w:r>
        </w:del>
      </w:ins>
    </w:p>
    <w:p w14:paraId="284B68E4" w14:textId="2FED3ECC" w:rsidR="001D0AF7" w:rsidDel="00F4165D" w:rsidRDefault="001D0AF7">
      <w:pPr>
        <w:rPr>
          <w:del w:id="1115" w:author="Auteur"/>
          <w:noProof/>
        </w:rPr>
        <w:pPrChange w:id="1116" w:author="Auteur">
          <w:pPr>
            <w:pStyle w:val="Paragraphedeliste"/>
          </w:pPr>
        </w:pPrChange>
      </w:pPr>
    </w:p>
    <w:p w14:paraId="6C173CE3" w14:textId="3B8EF279" w:rsidR="00D10638" w:rsidDel="00F4165D" w:rsidRDefault="00D10638">
      <w:pPr>
        <w:rPr>
          <w:del w:id="1117" w:author="Auteur"/>
          <w:noProof/>
        </w:rPr>
        <w:pPrChange w:id="1118" w:author="Auteur">
          <w:pPr>
            <w:pStyle w:val="Paragraphedeliste"/>
          </w:pPr>
        </w:pPrChange>
      </w:pPr>
    </w:p>
    <w:p w14:paraId="5B45BF82" w14:textId="75F8E80A" w:rsidR="001D0AF7" w:rsidDel="00F4165D" w:rsidRDefault="001D0AF7">
      <w:pPr>
        <w:rPr>
          <w:del w:id="1119" w:author="Auteur"/>
          <w:noProof/>
        </w:rPr>
        <w:pPrChange w:id="1120" w:author="Auteur">
          <w:pPr>
            <w:pStyle w:val="Paragraphedeliste"/>
          </w:pPr>
        </w:pPrChange>
      </w:pPr>
    </w:p>
    <w:p w14:paraId="3A7FA30B" w14:textId="4B449DAC" w:rsidR="00E64B5C" w:rsidDel="00F4165D" w:rsidRDefault="00E64B5C">
      <w:pPr>
        <w:rPr>
          <w:del w:id="1121" w:author="Auteur"/>
          <w:noProof/>
        </w:rPr>
        <w:pPrChange w:id="1122" w:author="Auteur">
          <w:pPr>
            <w:pStyle w:val="Paragraphedeliste"/>
          </w:pPr>
        </w:pPrChange>
      </w:pPr>
      <w:del w:id="1123" w:author="Auteur">
        <w:r w:rsidDel="00F4165D">
          <w:rPr>
            <w:noProof/>
          </w:rPr>
          <w:drawing>
            <wp:anchor distT="0" distB="0" distL="114300" distR="114300" simplePos="0" relativeHeight="251672576" behindDoc="0" locked="0" layoutInCell="1" allowOverlap="1" wp14:anchorId="1FD173C6" wp14:editId="5BC7A846">
              <wp:simplePos x="0" y="0"/>
              <wp:positionH relativeFrom="margin">
                <wp:align>right</wp:align>
              </wp:positionH>
              <wp:positionV relativeFrom="paragraph">
                <wp:posOffset>8224</wp:posOffset>
              </wp:positionV>
              <wp:extent cx="3422650" cy="4264660"/>
              <wp:effectExtent l="0" t="0" r="6350" b="2540"/>
              <wp:wrapSquare wrapText="bothSides"/>
              <wp:docPr id="54252932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2650" cy="4264660"/>
                      </a:xfrm>
                      <a:prstGeom prst="rect">
                        <a:avLst/>
                      </a:prstGeom>
                      <a:noFill/>
                      <a:ln>
                        <a:noFill/>
                      </a:ln>
                    </pic:spPr>
                  </pic:pic>
                </a:graphicData>
              </a:graphic>
            </wp:anchor>
          </w:drawing>
        </w:r>
      </w:del>
    </w:p>
    <w:p w14:paraId="6F42C707" w14:textId="64093581" w:rsidR="001D0AF7" w:rsidDel="00F4165D" w:rsidRDefault="003704A4">
      <w:pPr>
        <w:rPr>
          <w:del w:id="1124" w:author="Auteur"/>
          <w:noProof/>
        </w:rPr>
        <w:pPrChange w:id="1125" w:author="Auteur">
          <w:pPr>
            <w:pStyle w:val="Paragraphedeliste"/>
          </w:pPr>
        </w:pPrChange>
      </w:pPr>
      <w:del w:id="1126" w:author="Auteur">
        <w:r w:rsidDel="00F4165D">
          <w:rPr>
            <w:noProof/>
          </w:rPr>
          <w:delText>Pour le dossier Direction, seul</w:delText>
        </w:r>
      </w:del>
      <w:ins w:id="1127" w:author="Auteur">
        <w:del w:id="1128" w:author="Auteur">
          <w:r w:rsidR="007D0DD2" w:rsidDel="00F4165D">
            <w:rPr>
              <w:noProof/>
            </w:rPr>
            <w:delText>s</w:delText>
          </w:r>
        </w:del>
      </w:ins>
      <w:del w:id="1129" w:author="Auteur">
        <w:r w:rsidDel="00F4165D">
          <w:rPr>
            <w:noProof/>
          </w:rPr>
          <w:delText xml:space="preserve"> les membres du GR.Direction pourront avoir un accés en Lecture, ainsi qu’en écriture. </w:delText>
        </w:r>
        <w:r w:rsidR="0027551F" w:rsidDel="00F4165D">
          <w:rPr>
            <w:noProof/>
          </w:rPr>
          <w:delText>Les autres membres des autres groupes se verront notifier d’un refus d’accés s’ils tentent d’accéder au dossier.</w:delText>
        </w:r>
      </w:del>
    </w:p>
    <w:p w14:paraId="4AC97ADD" w14:textId="50569398" w:rsidR="0027551F" w:rsidDel="00F4165D" w:rsidRDefault="0027551F">
      <w:pPr>
        <w:rPr>
          <w:del w:id="1130" w:author="Auteur"/>
          <w:noProof/>
        </w:rPr>
        <w:pPrChange w:id="1131" w:author="Auteur">
          <w:pPr>
            <w:pStyle w:val="Paragraphedeliste"/>
          </w:pPr>
        </w:pPrChange>
      </w:pPr>
    </w:p>
    <w:p w14:paraId="4D613912" w14:textId="2469001E" w:rsidR="0027551F" w:rsidDel="00F4165D" w:rsidRDefault="0027551F">
      <w:pPr>
        <w:rPr>
          <w:del w:id="1132" w:author="Auteur"/>
          <w:noProof/>
        </w:rPr>
        <w:pPrChange w:id="1133" w:author="Auteur">
          <w:pPr>
            <w:pStyle w:val="Paragraphedeliste"/>
          </w:pPr>
        </w:pPrChange>
      </w:pPr>
    </w:p>
    <w:p w14:paraId="50510277" w14:textId="1C481B3E" w:rsidR="0027551F" w:rsidDel="00F4165D" w:rsidRDefault="0027551F">
      <w:pPr>
        <w:rPr>
          <w:del w:id="1134" w:author="Auteur"/>
          <w:noProof/>
        </w:rPr>
      </w:pPr>
      <w:del w:id="1135" w:author="Auteur">
        <w:r w:rsidDel="00F4165D">
          <w:rPr>
            <w:noProof/>
          </w:rPr>
          <w:delText xml:space="preserve">            Accés : </w:delText>
        </w:r>
      </w:del>
    </w:p>
    <w:p w14:paraId="4ED86BC4" w14:textId="1549E67A" w:rsidR="0027551F" w:rsidDel="00F4165D" w:rsidRDefault="0027551F">
      <w:pPr>
        <w:rPr>
          <w:del w:id="1136" w:author="Auteur"/>
          <w:noProof/>
        </w:rPr>
      </w:pPr>
    </w:p>
    <w:p w14:paraId="5FAB248E" w14:textId="20ADB529" w:rsidR="0027551F" w:rsidRPr="00AA6BE4" w:rsidDel="00F4165D" w:rsidRDefault="0027551F">
      <w:pPr>
        <w:rPr>
          <w:del w:id="1137" w:author="Auteur"/>
          <w:noProof/>
        </w:rPr>
        <w:pPrChange w:id="1138" w:author="Auteur">
          <w:pPr>
            <w:pStyle w:val="Paragraphedeliste"/>
            <w:numPr>
              <w:numId w:val="3"/>
            </w:numPr>
            <w:ind w:hanging="360"/>
          </w:pPr>
        </w:pPrChange>
      </w:pPr>
      <w:del w:id="1139" w:author="Auteur">
        <w:r w:rsidRPr="00077DED" w:rsidDel="00F4165D">
          <w:rPr>
            <w:noProof/>
            <w:color w:val="FF0000"/>
          </w:rPr>
          <w:delText>GR.Direction</w:delText>
        </w:r>
        <w:r w:rsidDel="00F4165D">
          <w:rPr>
            <w:noProof/>
            <w:color w:val="FF0000"/>
          </w:rPr>
          <w:tab/>
        </w:r>
        <w:r w:rsidDel="00F4165D">
          <w:rPr>
            <w:noProof/>
            <w:color w:val="FF0000"/>
          </w:rPr>
          <w:tab/>
        </w:r>
        <w:r w:rsidRPr="0027551F" w:rsidDel="00F4165D">
          <w:rPr>
            <w:noProof/>
          </w:rPr>
          <w:delText>Lecture/Ecriture</w:delText>
        </w:r>
      </w:del>
    </w:p>
    <w:p w14:paraId="43A63A12" w14:textId="36CDE4B0" w:rsidR="0027551F" w:rsidRPr="00BF6043" w:rsidDel="00F4165D" w:rsidRDefault="0027551F">
      <w:pPr>
        <w:rPr>
          <w:del w:id="1140" w:author="Auteur"/>
          <w:noProof/>
        </w:rPr>
        <w:pPrChange w:id="1141" w:author="Auteur">
          <w:pPr>
            <w:pStyle w:val="Paragraphedeliste"/>
            <w:numPr>
              <w:numId w:val="3"/>
            </w:numPr>
            <w:ind w:hanging="360"/>
          </w:pPr>
        </w:pPrChange>
      </w:pPr>
      <w:del w:id="1142" w:author="Auteur">
        <w:r w:rsidRPr="00077DED" w:rsidDel="00F4165D">
          <w:rPr>
            <w:noProof/>
            <w:color w:val="009095" w:themeColor="accent2" w:themeShade="BF"/>
          </w:rPr>
          <w:delText>GR.Comptabilité</w:delText>
        </w:r>
        <w:r w:rsidDel="00F4165D">
          <w:rPr>
            <w:noProof/>
            <w:color w:val="009095" w:themeColor="accent2" w:themeShade="BF"/>
          </w:rPr>
          <w:tab/>
        </w:r>
        <w:r w:rsidDel="00F4165D">
          <w:rPr>
            <w:noProof/>
          </w:rPr>
          <w:tab/>
          <w:delText>Aucun</w:delText>
        </w:r>
      </w:del>
    </w:p>
    <w:p w14:paraId="5B0EA040" w14:textId="0E64815B" w:rsidR="0027551F" w:rsidRPr="00AA6BE4" w:rsidDel="00F4165D" w:rsidRDefault="0027551F">
      <w:pPr>
        <w:rPr>
          <w:del w:id="1143" w:author="Auteur"/>
          <w:noProof/>
        </w:rPr>
        <w:pPrChange w:id="1144" w:author="Auteur">
          <w:pPr>
            <w:pStyle w:val="Paragraphedeliste"/>
            <w:numPr>
              <w:numId w:val="3"/>
            </w:numPr>
            <w:ind w:hanging="360"/>
          </w:pPr>
        </w:pPrChange>
      </w:pPr>
      <w:del w:id="1145" w:author="Auteur">
        <w:r w:rsidRPr="00077DED" w:rsidDel="00F4165D">
          <w:rPr>
            <w:noProof/>
            <w:color w:val="FFC000"/>
          </w:rPr>
          <w:delText>GR.Pédagogie</w:delText>
        </w:r>
        <w:r w:rsidDel="00F4165D">
          <w:rPr>
            <w:noProof/>
            <w:color w:val="FFC000"/>
          </w:rPr>
          <w:tab/>
        </w:r>
        <w:r w:rsidDel="00F4165D">
          <w:rPr>
            <w:noProof/>
            <w:color w:val="FFC000"/>
          </w:rPr>
          <w:tab/>
        </w:r>
        <w:r w:rsidDel="00F4165D">
          <w:rPr>
            <w:noProof/>
          </w:rPr>
          <w:delText>Aucun</w:delText>
        </w:r>
      </w:del>
    </w:p>
    <w:p w14:paraId="5B269DAD" w14:textId="4E875992" w:rsidR="0027551F" w:rsidRPr="00BF6043" w:rsidDel="00F4165D" w:rsidRDefault="0027551F">
      <w:pPr>
        <w:rPr>
          <w:del w:id="1146" w:author="Auteur"/>
          <w:noProof/>
        </w:rPr>
        <w:pPrChange w:id="1147" w:author="Auteur">
          <w:pPr>
            <w:pStyle w:val="Paragraphedeliste"/>
            <w:numPr>
              <w:numId w:val="3"/>
            </w:numPr>
            <w:ind w:hanging="360"/>
          </w:pPr>
        </w:pPrChange>
      </w:pPr>
      <w:del w:id="1148" w:author="Auteur">
        <w:r w:rsidRPr="00077DED" w:rsidDel="00F4165D">
          <w:rPr>
            <w:noProof/>
            <w:color w:val="00B050"/>
          </w:rPr>
          <w:delText>GR.RH</w:delText>
        </w:r>
        <w:r w:rsidDel="00F4165D">
          <w:rPr>
            <w:noProof/>
            <w:color w:val="00B050"/>
          </w:rPr>
          <w:tab/>
        </w:r>
        <w:r w:rsidDel="00F4165D">
          <w:rPr>
            <w:noProof/>
            <w:color w:val="00B050"/>
          </w:rPr>
          <w:tab/>
        </w:r>
        <w:r w:rsidDel="00F4165D">
          <w:rPr>
            <w:noProof/>
            <w:color w:val="00B050"/>
          </w:rPr>
          <w:tab/>
        </w:r>
        <w:r w:rsidDel="00F4165D">
          <w:rPr>
            <w:noProof/>
            <w:color w:val="00B050"/>
          </w:rPr>
          <w:tab/>
        </w:r>
        <w:r w:rsidDel="00F4165D">
          <w:rPr>
            <w:noProof/>
          </w:rPr>
          <w:delText>Aucun</w:delText>
        </w:r>
      </w:del>
    </w:p>
    <w:p w14:paraId="737BDB4C" w14:textId="185097E2" w:rsidR="0027551F" w:rsidDel="00F4165D" w:rsidRDefault="0027551F">
      <w:pPr>
        <w:rPr>
          <w:del w:id="1149" w:author="Auteur"/>
          <w:noProof/>
        </w:rPr>
        <w:pPrChange w:id="1150" w:author="Auteur">
          <w:pPr>
            <w:pStyle w:val="Paragraphedeliste"/>
            <w:numPr>
              <w:numId w:val="3"/>
            </w:numPr>
            <w:ind w:hanging="360"/>
          </w:pPr>
        </w:pPrChange>
      </w:pPr>
      <w:del w:id="1151" w:author="Auteur">
        <w:r w:rsidRPr="00077DED" w:rsidDel="00F4165D">
          <w:rPr>
            <w:noProof/>
            <w:color w:val="7030A0"/>
          </w:rPr>
          <w:delText>GR.Employés</w:delText>
        </w:r>
        <w:r w:rsidDel="00F4165D">
          <w:rPr>
            <w:noProof/>
            <w:color w:val="7030A0"/>
          </w:rPr>
          <w:tab/>
        </w:r>
        <w:r w:rsidDel="00F4165D">
          <w:rPr>
            <w:noProof/>
            <w:color w:val="7030A0"/>
          </w:rPr>
          <w:tab/>
        </w:r>
        <w:r w:rsidDel="00F4165D">
          <w:rPr>
            <w:noProof/>
          </w:rPr>
          <w:delText>Aucun</w:delText>
        </w:r>
      </w:del>
    </w:p>
    <w:p w14:paraId="50AE787C" w14:textId="66DF7365" w:rsidR="0027551F" w:rsidDel="00F4165D" w:rsidRDefault="0027551F">
      <w:pPr>
        <w:rPr>
          <w:del w:id="1152" w:author="Auteur"/>
          <w:noProof/>
        </w:rPr>
        <w:pPrChange w:id="1153" w:author="Auteur">
          <w:pPr>
            <w:pStyle w:val="Paragraphedeliste"/>
          </w:pPr>
        </w:pPrChange>
      </w:pPr>
    </w:p>
    <w:p w14:paraId="40EF7A54" w14:textId="255ACFAC" w:rsidR="00A57567" w:rsidDel="00F4165D" w:rsidRDefault="00A57567">
      <w:pPr>
        <w:rPr>
          <w:del w:id="1154" w:author="Auteur"/>
          <w:noProof/>
        </w:rPr>
        <w:pPrChange w:id="1155" w:author="Auteur">
          <w:pPr>
            <w:pStyle w:val="Paragraphedeliste"/>
          </w:pPr>
        </w:pPrChange>
      </w:pPr>
    </w:p>
    <w:p w14:paraId="0A5B7FDD" w14:textId="27DDB521" w:rsidR="00A57567" w:rsidDel="00F4165D" w:rsidRDefault="00A57567">
      <w:pPr>
        <w:rPr>
          <w:del w:id="1156" w:author="Auteur"/>
          <w:noProof/>
        </w:rPr>
        <w:pPrChange w:id="1157" w:author="Auteur">
          <w:pPr>
            <w:pStyle w:val="Paragraphedeliste"/>
          </w:pPr>
        </w:pPrChange>
      </w:pPr>
    </w:p>
    <w:p w14:paraId="355526B2" w14:textId="7F7A7CF0" w:rsidR="00A57567" w:rsidDel="00F4165D" w:rsidRDefault="00A57567">
      <w:pPr>
        <w:rPr>
          <w:del w:id="1158" w:author="Auteur"/>
          <w:noProof/>
        </w:rPr>
        <w:pPrChange w:id="1159" w:author="Auteur">
          <w:pPr>
            <w:pStyle w:val="Paragraphedeliste"/>
          </w:pPr>
        </w:pPrChange>
      </w:pPr>
    </w:p>
    <w:p w14:paraId="6DBBA55C" w14:textId="19180E1B" w:rsidR="00A57567" w:rsidDel="00F4165D" w:rsidRDefault="00A57567">
      <w:pPr>
        <w:rPr>
          <w:del w:id="1160" w:author="Auteur"/>
          <w:noProof/>
        </w:rPr>
        <w:pPrChange w:id="1161" w:author="Auteur">
          <w:pPr>
            <w:pStyle w:val="Paragraphedeliste"/>
          </w:pPr>
        </w:pPrChange>
      </w:pPr>
    </w:p>
    <w:p w14:paraId="3815324E" w14:textId="4AE1F2A8" w:rsidR="00A57567" w:rsidDel="00F4165D" w:rsidRDefault="00A57567">
      <w:pPr>
        <w:rPr>
          <w:del w:id="1162" w:author="Auteur"/>
          <w:noProof/>
        </w:rPr>
        <w:pPrChange w:id="1163" w:author="Auteur">
          <w:pPr>
            <w:pStyle w:val="Paragraphedeliste"/>
          </w:pPr>
        </w:pPrChange>
      </w:pPr>
    </w:p>
    <w:p w14:paraId="12BCB2AB" w14:textId="5926F07F" w:rsidR="00A57567" w:rsidDel="00F4165D" w:rsidRDefault="00A57567">
      <w:pPr>
        <w:rPr>
          <w:del w:id="1164" w:author="Auteur"/>
          <w:noProof/>
        </w:rPr>
      </w:pPr>
    </w:p>
    <w:p w14:paraId="08A32422" w14:textId="45E50D55" w:rsidR="009D3E91" w:rsidDel="00F4165D" w:rsidRDefault="009D3E91">
      <w:pPr>
        <w:rPr>
          <w:del w:id="1165" w:author="Auteur"/>
          <w:noProof/>
        </w:rPr>
      </w:pPr>
    </w:p>
    <w:p w14:paraId="2C0BA732" w14:textId="7F3D3D82" w:rsidR="009D3E91" w:rsidDel="00F4165D" w:rsidRDefault="009D3E91">
      <w:pPr>
        <w:rPr>
          <w:del w:id="1166" w:author="Auteur"/>
          <w:noProof/>
        </w:rPr>
      </w:pPr>
    </w:p>
    <w:p w14:paraId="679FA8E9" w14:textId="4DC05AA2" w:rsidR="00A66A55" w:rsidDel="00F4165D" w:rsidRDefault="008E4863">
      <w:pPr>
        <w:rPr>
          <w:del w:id="1167" w:author="Auteur"/>
          <w:noProof/>
        </w:rPr>
      </w:pPr>
      <w:del w:id="1168" w:author="Auteur">
        <w:r w:rsidDel="00F4165D">
          <w:rPr>
            <w:noProof/>
          </w:rPr>
          <w:drawing>
            <wp:anchor distT="0" distB="0" distL="114300" distR="114300" simplePos="0" relativeHeight="251673600" behindDoc="0" locked="0" layoutInCell="1" allowOverlap="1" wp14:anchorId="0E44E590" wp14:editId="4B2CE18B">
              <wp:simplePos x="0" y="0"/>
              <wp:positionH relativeFrom="column">
                <wp:posOffset>945</wp:posOffset>
              </wp:positionH>
              <wp:positionV relativeFrom="paragraph">
                <wp:posOffset>-2648</wp:posOffset>
              </wp:positionV>
              <wp:extent cx="3427095" cy="4267200"/>
              <wp:effectExtent l="0" t="0" r="1905" b="0"/>
              <wp:wrapSquare wrapText="bothSides"/>
              <wp:docPr id="48081157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27095" cy="4267200"/>
                      </a:xfrm>
                      <a:prstGeom prst="rect">
                        <a:avLst/>
                      </a:prstGeom>
                      <a:noFill/>
                      <a:ln>
                        <a:noFill/>
                      </a:ln>
                    </pic:spPr>
                  </pic:pic>
                </a:graphicData>
              </a:graphic>
            </wp:anchor>
          </w:drawing>
        </w:r>
        <w:r w:rsidR="008D7041" w:rsidDel="00F4165D">
          <w:rPr>
            <w:noProof/>
          </w:rPr>
          <w:delText>Pour le dossier Pédagogie, seul</w:delText>
        </w:r>
      </w:del>
      <w:ins w:id="1169" w:author="Auteur">
        <w:del w:id="1170" w:author="Auteur">
          <w:r w:rsidR="007D0DD2" w:rsidDel="00F4165D">
            <w:rPr>
              <w:noProof/>
            </w:rPr>
            <w:delText>s</w:delText>
          </w:r>
        </w:del>
      </w:ins>
      <w:del w:id="1171" w:author="Auteur">
        <w:r w:rsidR="008D7041" w:rsidDel="00F4165D">
          <w:rPr>
            <w:noProof/>
          </w:rPr>
          <w:delText xml:space="preserve"> les membres du GR.Pédagogie auront</w:delText>
        </w:r>
        <w:r w:rsidR="00CE51ED" w:rsidDel="00F4165D">
          <w:rPr>
            <w:noProof/>
          </w:rPr>
          <w:delText xml:space="preserve"> un</w:delText>
        </w:r>
        <w:r w:rsidR="008D7041" w:rsidDel="00F4165D">
          <w:rPr>
            <w:noProof/>
          </w:rPr>
          <w:delText xml:space="preserve"> accés en Lecture, et en Ecriture</w:delText>
        </w:r>
        <w:r w:rsidR="00CE51ED" w:rsidDel="00F4165D">
          <w:rPr>
            <w:noProof/>
          </w:rPr>
          <w:delText xml:space="preserve">. Tous les membres des autres groupes se verront notifier d’un </w:delText>
        </w:r>
        <w:r w:rsidR="00F9013B" w:rsidDel="00F4165D">
          <w:rPr>
            <w:noProof/>
          </w:rPr>
          <w:delText xml:space="preserve">refus d’accés s’ils tentent d’accéder au dossier. </w:delText>
        </w:r>
      </w:del>
    </w:p>
    <w:p w14:paraId="1CC7D0C0" w14:textId="6761E319" w:rsidR="00F9013B" w:rsidDel="00F4165D" w:rsidRDefault="00F9013B">
      <w:pPr>
        <w:rPr>
          <w:del w:id="1172" w:author="Auteur"/>
          <w:noProof/>
        </w:rPr>
      </w:pPr>
    </w:p>
    <w:p w14:paraId="6DE52F5F" w14:textId="315225A7" w:rsidR="00F9013B" w:rsidDel="00F4165D" w:rsidRDefault="00F9013B">
      <w:pPr>
        <w:rPr>
          <w:del w:id="1173" w:author="Auteur"/>
          <w:noProof/>
        </w:rPr>
      </w:pPr>
    </w:p>
    <w:p w14:paraId="08BA3DEC" w14:textId="377B3CE7" w:rsidR="00F9013B" w:rsidDel="00F4165D" w:rsidRDefault="00F9013B">
      <w:pPr>
        <w:rPr>
          <w:del w:id="1174" w:author="Auteur"/>
          <w:noProof/>
        </w:rPr>
      </w:pPr>
    </w:p>
    <w:p w14:paraId="7CB27FFF" w14:textId="0DDC3D77" w:rsidR="00F9013B" w:rsidDel="00F4165D" w:rsidRDefault="00F9013B">
      <w:pPr>
        <w:rPr>
          <w:del w:id="1175" w:author="Auteur"/>
          <w:noProof/>
        </w:rPr>
      </w:pPr>
    </w:p>
    <w:p w14:paraId="2F505B68" w14:textId="7E6F3B60" w:rsidR="00F9013B" w:rsidDel="00F4165D" w:rsidRDefault="00F9013B">
      <w:pPr>
        <w:rPr>
          <w:del w:id="1176" w:author="Auteur"/>
          <w:noProof/>
        </w:rPr>
      </w:pPr>
      <w:del w:id="1177" w:author="Auteur">
        <w:r w:rsidDel="00F4165D">
          <w:rPr>
            <w:noProof/>
          </w:rPr>
          <w:delText xml:space="preserve">Accés : </w:delText>
        </w:r>
      </w:del>
    </w:p>
    <w:p w14:paraId="38CF605A" w14:textId="0C45CD5C" w:rsidR="00F9013B" w:rsidDel="00F4165D" w:rsidRDefault="00F9013B">
      <w:pPr>
        <w:rPr>
          <w:del w:id="1178" w:author="Auteur"/>
          <w:noProof/>
        </w:rPr>
      </w:pPr>
    </w:p>
    <w:p w14:paraId="06B01FAF" w14:textId="47CB9C86" w:rsidR="00F9013B" w:rsidRPr="00AA6BE4" w:rsidDel="00F4165D" w:rsidRDefault="00F9013B">
      <w:pPr>
        <w:rPr>
          <w:del w:id="1179" w:author="Auteur"/>
          <w:noProof/>
        </w:rPr>
        <w:pPrChange w:id="1180" w:author="Auteur">
          <w:pPr>
            <w:pStyle w:val="Paragraphedeliste"/>
            <w:numPr>
              <w:numId w:val="3"/>
            </w:numPr>
            <w:ind w:hanging="360"/>
          </w:pPr>
        </w:pPrChange>
      </w:pPr>
      <w:del w:id="1181" w:author="Auteur">
        <w:r w:rsidRPr="00077DED" w:rsidDel="00F4165D">
          <w:rPr>
            <w:noProof/>
            <w:color w:val="FF0000"/>
          </w:rPr>
          <w:delText>GR.Direction</w:delText>
        </w:r>
        <w:r w:rsidDel="00F4165D">
          <w:rPr>
            <w:noProof/>
            <w:color w:val="FF0000"/>
          </w:rPr>
          <w:tab/>
        </w:r>
        <w:r w:rsidDel="00F4165D">
          <w:rPr>
            <w:noProof/>
            <w:color w:val="FF0000"/>
          </w:rPr>
          <w:tab/>
        </w:r>
        <w:r w:rsidDel="00F4165D">
          <w:rPr>
            <w:noProof/>
          </w:rPr>
          <w:tab/>
          <w:delText>Aucun</w:delText>
        </w:r>
      </w:del>
    </w:p>
    <w:p w14:paraId="2DBC3EE3" w14:textId="0A9CE9F4" w:rsidR="00F9013B" w:rsidRPr="00BF6043" w:rsidDel="00F4165D" w:rsidRDefault="00F9013B">
      <w:pPr>
        <w:rPr>
          <w:del w:id="1182" w:author="Auteur"/>
          <w:noProof/>
        </w:rPr>
        <w:pPrChange w:id="1183" w:author="Auteur">
          <w:pPr>
            <w:pStyle w:val="Paragraphedeliste"/>
            <w:numPr>
              <w:numId w:val="3"/>
            </w:numPr>
            <w:ind w:hanging="360"/>
          </w:pPr>
        </w:pPrChange>
      </w:pPr>
      <w:del w:id="1184" w:author="Auteur">
        <w:r w:rsidRPr="00077DED" w:rsidDel="00F4165D">
          <w:rPr>
            <w:noProof/>
            <w:color w:val="009095" w:themeColor="accent2" w:themeShade="BF"/>
          </w:rPr>
          <w:delText>GR.Comptabilité</w:delText>
        </w:r>
        <w:r w:rsidDel="00F4165D">
          <w:rPr>
            <w:noProof/>
            <w:color w:val="009095" w:themeColor="accent2" w:themeShade="BF"/>
          </w:rPr>
          <w:tab/>
        </w:r>
        <w:r w:rsidDel="00F4165D">
          <w:rPr>
            <w:noProof/>
          </w:rPr>
          <w:tab/>
          <w:delText>Aucun</w:delText>
        </w:r>
      </w:del>
    </w:p>
    <w:p w14:paraId="29C55ACA" w14:textId="3AA0EEB8" w:rsidR="00F9013B" w:rsidRPr="00AA6BE4" w:rsidDel="00F4165D" w:rsidRDefault="00F9013B">
      <w:pPr>
        <w:rPr>
          <w:del w:id="1185" w:author="Auteur"/>
          <w:noProof/>
        </w:rPr>
        <w:pPrChange w:id="1186" w:author="Auteur">
          <w:pPr>
            <w:pStyle w:val="Paragraphedeliste"/>
            <w:numPr>
              <w:numId w:val="3"/>
            </w:numPr>
            <w:ind w:hanging="360"/>
          </w:pPr>
        </w:pPrChange>
      </w:pPr>
      <w:del w:id="1187" w:author="Auteur">
        <w:r w:rsidRPr="00077DED" w:rsidDel="00F4165D">
          <w:rPr>
            <w:noProof/>
            <w:color w:val="FFC000"/>
          </w:rPr>
          <w:delText>GR.Pédagogie</w:delText>
        </w:r>
        <w:r w:rsidDel="00F4165D">
          <w:rPr>
            <w:noProof/>
            <w:color w:val="FFC000"/>
          </w:rPr>
          <w:tab/>
        </w:r>
        <w:r w:rsidR="00AF63AD" w:rsidRPr="00AF63AD" w:rsidDel="00F4165D">
          <w:rPr>
            <w:noProof/>
          </w:rPr>
          <w:delText>Lecture/Ecriture</w:delText>
        </w:r>
      </w:del>
    </w:p>
    <w:p w14:paraId="1338C66F" w14:textId="2070E291" w:rsidR="00F9013B" w:rsidRPr="00BF6043" w:rsidDel="00F4165D" w:rsidRDefault="00F9013B">
      <w:pPr>
        <w:rPr>
          <w:del w:id="1188" w:author="Auteur"/>
          <w:noProof/>
        </w:rPr>
        <w:pPrChange w:id="1189" w:author="Auteur">
          <w:pPr>
            <w:pStyle w:val="Paragraphedeliste"/>
            <w:numPr>
              <w:numId w:val="3"/>
            </w:numPr>
            <w:ind w:hanging="360"/>
          </w:pPr>
        </w:pPrChange>
      </w:pPr>
      <w:del w:id="1190" w:author="Auteur">
        <w:r w:rsidRPr="00077DED" w:rsidDel="00F4165D">
          <w:rPr>
            <w:noProof/>
            <w:color w:val="00B050"/>
          </w:rPr>
          <w:delText>GR.RH</w:delText>
        </w:r>
        <w:r w:rsidDel="00F4165D">
          <w:rPr>
            <w:noProof/>
            <w:color w:val="00B050"/>
          </w:rPr>
          <w:tab/>
        </w:r>
        <w:r w:rsidDel="00F4165D">
          <w:rPr>
            <w:noProof/>
            <w:color w:val="00B050"/>
          </w:rPr>
          <w:tab/>
        </w:r>
        <w:r w:rsidDel="00F4165D">
          <w:rPr>
            <w:noProof/>
            <w:color w:val="00B050"/>
          </w:rPr>
          <w:tab/>
        </w:r>
        <w:r w:rsidDel="00F4165D">
          <w:rPr>
            <w:noProof/>
            <w:color w:val="00B050"/>
          </w:rPr>
          <w:tab/>
        </w:r>
        <w:r w:rsidDel="00F4165D">
          <w:rPr>
            <w:noProof/>
          </w:rPr>
          <w:delText>Aucun</w:delText>
        </w:r>
      </w:del>
    </w:p>
    <w:p w14:paraId="04215C01" w14:textId="0374BA73" w:rsidR="00F9013B" w:rsidDel="00F4165D" w:rsidRDefault="00F9013B">
      <w:pPr>
        <w:rPr>
          <w:del w:id="1191" w:author="Auteur"/>
          <w:noProof/>
        </w:rPr>
        <w:pPrChange w:id="1192" w:author="Auteur">
          <w:pPr>
            <w:pStyle w:val="Paragraphedeliste"/>
            <w:numPr>
              <w:numId w:val="3"/>
            </w:numPr>
            <w:ind w:hanging="360"/>
          </w:pPr>
        </w:pPrChange>
      </w:pPr>
      <w:del w:id="1193" w:author="Auteur">
        <w:r w:rsidRPr="00077DED" w:rsidDel="00F4165D">
          <w:rPr>
            <w:noProof/>
            <w:color w:val="7030A0"/>
          </w:rPr>
          <w:delText>GR.Employés</w:delText>
        </w:r>
        <w:r w:rsidDel="00F4165D">
          <w:rPr>
            <w:noProof/>
            <w:color w:val="7030A0"/>
          </w:rPr>
          <w:tab/>
        </w:r>
        <w:r w:rsidDel="00F4165D">
          <w:rPr>
            <w:noProof/>
            <w:color w:val="7030A0"/>
          </w:rPr>
          <w:tab/>
        </w:r>
        <w:r w:rsidDel="00F4165D">
          <w:rPr>
            <w:noProof/>
          </w:rPr>
          <w:delText>Aucun</w:delText>
        </w:r>
      </w:del>
    </w:p>
    <w:p w14:paraId="09918963" w14:textId="302182C1" w:rsidR="00F9013B" w:rsidDel="00F4165D" w:rsidRDefault="00F9013B">
      <w:pPr>
        <w:rPr>
          <w:del w:id="1194" w:author="Auteur"/>
          <w:noProof/>
        </w:rPr>
      </w:pPr>
    </w:p>
    <w:p w14:paraId="1205CB72" w14:textId="10A1E9B4" w:rsidR="00AF63AD" w:rsidDel="00F4165D" w:rsidRDefault="00AF63AD">
      <w:pPr>
        <w:rPr>
          <w:del w:id="1195" w:author="Auteur"/>
          <w:noProof/>
        </w:rPr>
      </w:pPr>
    </w:p>
    <w:p w14:paraId="44F3724A" w14:textId="2E8F4BB9" w:rsidR="00AF63AD" w:rsidDel="00F4165D" w:rsidRDefault="00AF63AD">
      <w:pPr>
        <w:rPr>
          <w:del w:id="1196" w:author="Auteur"/>
          <w:noProof/>
        </w:rPr>
      </w:pPr>
    </w:p>
    <w:p w14:paraId="6EEB644E" w14:textId="4A58CDED" w:rsidR="00AF63AD" w:rsidDel="00F4165D" w:rsidRDefault="00AF63AD">
      <w:pPr>
        <w:rPr>
          <w:del w:id="1197" w:author="Auteur"/>
          <w:noProof/>
        </w:rPr>
      </w:pPr>
    </w:p>
    <w:p w14:paraId="16720FD1" w14:textId="4BE0CF25" w:rsidR="00AF63AD" w:rsidDel="00F4165D" w:rsidRDefault="00AF63AD">
      <w:pPr>
        <w:rPr>
          <w:del w:id="1198" w:author="Auteur"/>
          <w:noProof/>
        </w:rPr>
      </w:pPr>
    </w:p>
    <w:p w14:paraId="0A9DE064" w14:textId="0A779450" w:rsidR="00AF63AD" w:rsidDel="00F4165D" w:rsidRDefault="00AF63AD">
      <w:pPr>
        <w:rPr>
          <w:del w:id="1199" w:author="Auteur"/>
          <w:noProof/>
        </w:rPr>
      </w:pPr>
    </w:p>
    <w:p w14:paraId="173DE458" w14:textId="28817AAF" w:rsidR="00AF63AD" w:rsidDel="00F4165D" w:rsidRDefault="00AF63AD">
      <w:pPr>
        <w:rPr>
          <w:del w:id="1200" w:author="Auteur"/>
          <w:noProof/>
        </w:rPr>
      </w:pPr>
    </w:p>
    <w:p w14:paraId="58B5FB7D" w14:textId="0A4C5934" w:rsidR="00AF63AD" w:rsidDel="00F4165D" w:rsidRDefault="00AF63AD">
      <w:pPr>
        <w:rPr>
          <w:del w:id="1201" w:author="Auteur"/>
          <w:noProof/>
        </w:rPr>
      </w:pPr>
    </w:p>
    <w:p w14:paraId="6ECCDB2A" w14:textId="2E06DA43" w:rsidR="00AF63AD" w:rsidDel="00F4165D" w:rsidRDefault="00AF63AD">
      <w:pPr>
        <w:rPr>
          <w:del w:id="1202" w:author="Auteur"/>
          <w:noProof/>
        </w:rPr>
      </w:pPr>
    </w:p>
    <w:p w14:paraId="093AD0F5" w14:textId="29851AA3" w:rsidR="00961AC4" w:rsidDel="00F4165D" w:rsidRDefault="00961AC4">
      <w:pPr>
        <w:rPr>
          <w:del w:id="1203" w:author="Auteur"/>
          <w:noProof/>
        </w:rPr>
      </w:pPr>
      <w:del w:id="1204" w:author="Auteur">
        <w:r w:rsidDel="00F4165D">
          <w:rPr>
            <w:noProof/>
          </w:rPr>
          <w:drawing>
            <wp:anchor distT="0" distB="0" distL="114300" distR="114300" simplePos="0" relativeHeight="251674624" behindDoc="0" locked="0" layoutInCell="1" allowOverlap="1" wp14:anchorId="0725F193" wp14:editId="2E22BA1D">
              <wp:simplePos x="0" y="0"/>
              <wp:positionH relativeFrom="margin">
                <wp:align>right</wp:align>
              </wp:positionH>
              <wp:positionV relativeFrom="paragraph">
                <wp:posOffset>73071</wp:posOffset>
              </wp:positionV>
              <wp:extent cx="3449320" cy="4297045"/>
              <wp:effectExtent l="0" t="0" r="0" b="8255"/>
              <wp:wrapSquare wrapText="bothSides"/>
              <wp:docPr id="212905572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49320" cy="4297045"/>
                      </a:xfrm>
                      <a:prstGeom prst="rect">
                        <a:avLst/>
                      </a:prstGeom>
                      <a:noFill/>
                      <a:ln>
                        <a:noFill/>
                      </a:ln>
                    </pic:spPr>
                  </pic:pic>
                </a:graphicData>
              </a:graphic>
            </wp:anchor>
          </w:drawing>
        </w:r>
      </w:del>
    </w:p>
    <w:p w14:paraId="7493EB48" w14:textId="74341D03" w:rsidR="00961AC4" w:rsidDel="00F4165D" w:rsidRDefault="00961AC4">
      <w:pPr>
        <w:rPr>
          <w:del w:id="1205" w:author="Auteur"/>
          <w:noProof/>
        </w:rPr>
      </w:pPr>
      <w:del w:id="1206" w:author="Auteur">
        <w:r w:rsidDel="00F4165D">
          <w:rPr>
            <w:noProof/>
          </w:rPr>
          <w:delText>Pour le dossier RH, seul</w:delText>
        </w:r>
      </w:del>
      <w:ins w:id="1207" w:author="Auteur">
        <w:del w:id="1208" w:author="Auteur">
          <w:r w:rsidR="007D0DD2" w:rsidDel="00F4165D">
            <w:rPr>
              <w:noProof/>
            </w:rPr>
            <w:delText>s</w:delText>
          </w:r>
        </w:del>
      </w:ins>
      <w:del w:id="1209" w:author="Auteur">
        <w:r w:rsidDel="00F4165D">
          <w:rPr>
            <w:noProof/>
          </w:rPr>
          <w:delText xml:space="preserve"> les membres du GR.RH auront un accés en Lecture, et en Ecriture. Tous les membres des autres groupes se verront notifier d’un refus d’accés s’ils tentent d’accéder au dossier.</w:delText>
        </w:r>
      </w:del>
    </w:p>
    <w:p w14:paraId="08137193" w14:textId="0E49FFAB" w:rsidR="00961AC4" w:rsidDel="00F4165D" w:rsidRDefault="00961AC4">
      <w:pPr>
        <w:rPr>
          <w:del w:id="1210" w:author="Auteur"/>
          <w:noProof/>
        </w:rPr>
      </w:pPr>
    </w:p>
    <w:p w14:paraId="2046A6D5" w14:textId="47E2037C" w:rsidR="00961AC4" w:rsidDel="00F4165D" w:rsidRDefault="00961AC4">
      <w:pPr>
        <w:rPr>
          <w:del w:id="1211" w:author="Auteur"/>
          <w:noProof/>
        </w:rPr>
      </w:pPr>
    </w:p>
    <w:p w14:paraId="77F3B027" w14:textId="44AC8703" w:rsidR="00961AC4" w:rsidDel="00F4165D" w:rsidRDefault="00961AC4">
      <w:pPr>
        <w:rPr>
          <w:del w:id="1212" w:author="Auteur"/>
          <w:noProof/>
        </w:rPr>
      </w:pPr>
    </w:p>
    <w:p w14:paraId="5AB9C406" w14:textId="699F7776" w:rsidR="00961AC4" w:rsidDel="00F4165D" w:rsidRDefault="00961AC4">
      <w:pPr>
        <w:rPr>
          <w:del w:id="1213" w:author="Auteur"/>
          <w:noProof/>
        </w:rPr>
      </w:pPr>
      <w:del w:id="1214" w:author="Auteur">
        <w:r w:rsidDel="00F4165D">
          <w:rPr>
            <w:noProof/>
          </w:rPr>
          <w:delText xml:space="preserve">Accés : </w:delText>
        </w:r>
      </w:del>
    </w:p>
    <w:p w14:paraId="23A1FDC3" w14:textId="25B6E414" w:rsidR="00961AC4" w:rsidDel="00F4165D" w:rsidRDefault="00961AC4">
      <w:pPr>
        <w:rPr>
          <w:del w:id="1215" w:author="Auteur"/>
          <w:noProof/>
        </w:rPr>
      </w:pPr>
    </w:p>
    <w:p w14:paraId="1890E4AE" w14:textId="6BD637BE" w:rsidR="00961AC4" w:rsidRPr="00AA6BE4" w:rsidDel="00F4165D" w:rsidRDefault="00961AC4">
      <w:pPr>
        <w:rPr>
          <w:del w:id="1216" w:author="Auteur"/>
          <w:noProof/>
        </w:rPr>
        <w:pPrChange w:id="1217" w:author="Auteur">
          <w:pPr>
            <w:pStyle w:val="Paragraphedeliste"/>
            <w:numPr>
              <w:numId w:val="3"/>
            </w:numPr>
            <w:ind w:hanging="360"/>
          </w:pPr>
        </w:pPrChange>
      </w:pPr>
      <w:del w:id="1218" w:author="Auteur">
        <w:r w:rsidRPr="00077DED" w:rsidDel="00F4165D">
          <w:rPr>
            <w:noProof/>
            <w:color w:val="FF0000"/>
          </w:rPr>
          <w:delText>GR.Direction</w:delText>
        </w:r>
        <w:r w:rsidDel="00F4165D">
          <w:rPr>
            <w:noProof/>
            <w:color w:val="FF0000"/>
          </w:rPr>
          <w:tab/>
        </w:r>
        <w:r w:rsidDel="00F4165D">
          <w:rPr>
            <w:noProof/>
            <w:color w:val="FF0000"/>
          </w:rPr>
          <w:tab/>
        </w:r>
        <w:r w:rsidDel="00F4165D">
          <w:rPr>
            <w:noProof/>
          </w:rPr>
          <w:tab/>
          <w:delText>Aucun</w:delText>
        </w:r>
      </w:del>
    </w:p>
    <w:p w14:paraId="09A19B97" w14:textId="237A06DE" w:rsidR="00961AC4" w:rsidRPr="00BF6043" w:rsidDel="00F4165D" w:rsidRDefault="00961AC4">
      <w:pPr>
        <w:rPr>
          <w:del w:id="1219" w:author="Auteur"/>
          <w:noProof/>
        </w:rPr>
        <w:pPrChange w:id="1220" w:author="Auteur">
          <w:pPr>
            <w:pStyle w:val="Paragraphedeliste"/>
            <w:numPr>
              <w:numId w:val="3"/>
            </w:numPr>
            <w:ind w:hanging="360"/>
          </w:pPr>
        </w:pPrChange>
      </w:pPr>
      <w:del w:id="1221" w:author="Auteur">
        <w:r w:rsidRPr="00077DED" w:rsidDel="00F4165D">
          <w:rPr>
            <w:noProof/>
            <w:color w:val="009095" w:themeColor="accent2" w:themeShade="BF"/>
          </w:rPr>
          <w:delText>GR.Comptabilité</w:delText>
        </w:r>
        <w:r w:rsidDel="00F4165D">
          <w:rPr>
            <w:noProof/>
            <w:color w:val="009095" w:themeColor="accent2" w:themeShade="BF"/>
          </w:rPr>
          <w:tab/>
        </w:r>
        <w:r w:rsidDel="00F4165D">
          <w:rPr>
            <w:noProof/>
          </w:rPr>
          <w:tab/>
          <w:delText>Aucun</w:delText>
        </w:r>
      </w:del>
    </w:p>
    <w:p w14:paraId="17DAA20F" w14:textId="20CA3365" w:rsidR="00961AC4" w:rsidRPr="00AA6BE4" w:rsidDel="00F4165D" w:rsidRDefault="00961AC4">
      <w:pPr>
        <w:rPr>
          <w:del w:id="1222" w:author="Auteur"/>
          <w:noProof/>
        </w:rPr>
        <w:pPrChange w:id="1223" w:author="Auteur">
          <w:pPr>
            <w:pStyle w:val="Paragraphedeliste"/>
            <w:numPr>
              <w:numId w:val="3"/>
            </w:numPr>
            <w:ind w:hanging="360"/>
          </w:pPr>
        </w:pPrChange>
      </w:pPr>
      <w:del w:id="1224" w:author="Auteur">
        <w:r w:rsidRPr="00077DED" w:rsidDel="00F4165D">
          <w:rPr>
            <w:noProof/>
            <w:color w:val="FFC000"/>
          </w:rPr>
          <w:delText>GR.Pédagogie</w:delText>
        </w:r>
        <w:r w:rsidDel="00F4165D">
          <w:rPr>
            <w:noProof/>
            <w:color w:val="FFC000"/>
          </w:rPr>
          <w:tab/>
        </w:r>
        <w:r w:rsidDel="00F4165D">
          <w:rPr>
            <w:noProof/>
          </w:rPr>
          <w:tab/>
          <w:delText>Aucun</w:delText>
        </w:r>
      </w:del>
    </w:p>
    <w:p w14:paraId="3987E7C0" w14:textId="2728DC98" w:rsidR="00961AC4" w:rsidRPr="00BF6043" w:rsidDel="00F4165D" w:rsidRDefault="00961AC4">
      <w:pPr>
        <w:rPr>
          <w:del w:id="1225" w:author="Auteur"/>
          <w:noProof/>
        </w:rPr>
        <w:pPrChange w:id="1226" w:author="Auteur">
          <w:pPr>
            <w:pStyle w:val="Paragraphedeliste"/>
            <w:numPr>
              <w:numId w:val="3"/>
            </w:numPr>
            <w:ind w:hanging="360"/>
          </w:pPr>
        </w:pPrChange>
      </w:pPr>
      <w:del w:id="1227" w:author="Auteur">
        <w:r w:rsidRPr="00077DED" w:rsidDel="00F4165D">
          <w:rPr>
            <w:noProof/>
            <w:color w:val="00B050"/>
          </w:rPr>
          <w:delText>GR.RH</w:delText>
        </w:r>
        <w:r w:rsidDel="00F4165D">
          <w:rPr>
            <w:noProof/>
            <w:color w:val="00B050"/>
          </w:rPr>
          <w:tab/>
        </w:r>
        <w:r w:rsidDel="00F4165D">
          <w:rPr>
            <w:noProof/>
            <w:color w:val="00B050"/>
          </w:rPr>
          <w:tab/>
        </w:r>
        <w:r w:rsidDel="00F4165D">
          <w:rPr>
            <w:noProof/>
            <w:color w:val="00B050"/>
          </w:rPr>
          <w:tab/>
        </w:r>
        <w:r w:rsidRPr="00961AC4" w:rsidDel="00F4165D">
          <w:rPr>
            <w:noProof/>
          </w:rPr>
          <w:delText>Lecture/Ecriture</w:delText>
        </w:r>
      </w:del>
    </w:p>
    <w:p w14:paraId="2DD28379" w14:textId="58A9D204" w:rsidR="00961AC4" w:rsidDel="00F4165D" w:rsidRDefault="00961AC4">
      <w:pPr>
        <w:rPr>
          <w:del w:id="1228" w:author="Auteur"/>
          <w:noProof/>
        </w:rPr>
        <w:pPrChange w:id="1229" w:author="Auteur">
          <w:pPr>
            <w:pStyle w:val="Paragraphedeliste"/>
            <w:numPr>
              <w:numId w:val="3"/>
            </w:numPr>
            <w:ind w:hanging="360"/>
          </w:pPr>
        </w:pPrChange>
      </w:pPr>
      <w:del w:id="1230" w:author="Auteur">
        <w:r w:rsidRPr="00077DED" w:rsidDel="00F4165D">
          <w:rPr>
            <w:noProof/>
            <w:color w:val="7030A0"/>
          </w:rPr>
          <w:delText>GR.Employés</w:delText>
        </w:r>
        <w:r w:rsidDel="00F4165D">
          <w:rPr>
            <w:noProof/>
            <w:color w:val="7030A0"/>
          </w:rPr>
          <w:tab/>
        </w:r>
        <w:r w:rsidDel="00F4165D">
          <w:rPr>
            <w:noProof/>
            <w:color w:val="7030A0"/>
          </w:rPr>
          <w:tab/>
        </w:r>
        <w:r w:rsidDel="00F4165D">
          <w:rPr>
            <w:noProof/>
          </w:rPr>
          <w:delText>Aucun</w:delText>
        </w:r>
      </w:del>
    </w:p>
    <w:p w14:paraId="6F81D5EB" w14:textId="1BD99BFC" w:rsidR="00AF63AD" w:rsidDel="00F4165D" w:rsidRDefault="00961AC4">
      <w:pPr>
        <w:rPr>
          <w:del w:id="1231" w:author="Auteur"/>
          <w:noProof/>
        </w:rPr>
      </w:pPr>
      <w:del w:id="1232" w:author="Auteur">
        <w:r w:rsidDel="00F4165D">
          <w:rPr>
            <w:noProof/>
          </w:rPr>
          <w:delText xml:space="preserve"> </w:delText>
        </w:r>
      </w:del>
    </w:p>
    <w:p w14:paraId="7FD5E10E" w14:textId="0641E426" w:rsidR="00961AC4" w:rsidDel="00F4165D" w:rsidRDefault="00961AC4">
      <w:pPr>
        <w:rPr>
          <w:del w:id="1233" w:author="Auteur"/>
          <w:noProof/>
        </w:rPr>
      </w:pPr>
    </w:p>
    <w:p w14:paraId="4F49A99A" w14:textId="28DA31DD" w:rsidR="00961AC4" w:rsidDel="00F4165D" w:rsidRDefault="00961AC4">
      <w:pPr>
        <w:rPr>
          <w:del w:id="1234" w:author="Auteur"/>
          <w:noProof/>
        </w:rPr>
      </w:pPr>
    </w:p>
    <w:p w14:paraId="06935419" w14:textId="55B7BDA1" w:rsidR="00961AC4" w:rsidDel="00F4165D" w:rsidRDefault="00961AC4">
      <w:pPr>
        <w:rPr>
          <w:del w:id="1235" w:author="Auteur"/>
          <w:noProof/>
        </w:rPr>
      </w:pPr>
    </w:p>
    <w:p w14:paraId="7EA6DBDD" w14:textId="04F2BB3C" w:rsidR="00961AC4" w:rsidDel="00F4165D" w:rsidRDefault="00961AC4">
      <w:pPr>
        <w:rPr>
          <w:del w:id="1236" w:author="Auteur"/>
          <w:noProof/>
        </w:rPr>
      </w:pPr>
    </w:p>
    <w:p w14:paraId="58BD8977" w14:textId="6F0595EE" w:rsidR="00961AC4" w:rsidDel="00F4165D" w:rsidRDefault="00961AC4">
      <w:pPr>
        <w:rPr>
          <w:del w:id="1237" w:author="Auteur"/>
          <w:noProof/>
        </w:rPr>
      </w:pPr>
    </w:p>
    <w:p w14:paraId="555B45C1" w14:textId="4455C0F3" w:rsidR="00961AC4" w:rsidDel="00F4165D" w:rsidRDefault="00961AC4">
      <w:pPr>
        <w:rPr>
          <w:del w:id="1238" w:author="Auteur"/>
          <w:noProof/>
        </w:rPr>
      </w:pPr>
    </w:p>
    <w:p w14:paraId="0DEB63AE" w14:textId="28D7FCED" w:rsidR="00961AC4" w:rsidDel="00F4165D" w:rsidRDefault="00961AC4">
      <w:pPr>
        <w:rPr>
          <w:del w:id="1239" w:author="Auteur"/>
          <w:noProof/>
        </w:rPr>
      </w:pPr>
    </w:p>
    <w:p w14:paraId="333EE538" w14:textId="1621F206" w:rsidR="00521F40" w:rsidDel="00F4165D" w:rsidRDefault="008F3128">
      <w:pPr>
        <w:rPr>
          <w:del w:id="1240" w:author="Auteur"/>
          <w:noProof/>
        </w:rPr>
      </w:pPr>
      <w:del w:id="1241" w:author="Auteur">
        <w:r w:rsidDel="00F4165D">
          <w:rPr>
            <w:noProof/>
          </w:rPr>
          <w:delText>Egalement, pour aller avec les paramètres de sécurité, il nous faudra penser a gérer les accés lors du partage (Onglet Partage dans un dossier) puisqu’ici aussi, il faudra gérer les accés en Lecture et en Ecriture</w:delText>
        </w:r>
        <w:r w:rsidR="00B3798F" w:rsidDel="00F4165D">
          <w:rPr>
            <w:noProof/>
          </w:rPr>
          <w:delText>. Par exemple ici, pour le dossier « Anglais » contenu dans le dossier privé « Professeurs »</w:delText>
        </w:r>
        <w:r w:rsidDel="00F4165D">
          <w:rPr>
            <w:noProof/>
          </w:rPr>
          <w:delText> :</w:delText>
        </w:r>
      </w:del>
    </w:p>
    <w:p w14:paraId="1FB72CA5" w14:textId="54A9DAE0" w:rsidR="00521F40" w:rsidRPr="0012202C" w:rsidDel="00F4165D" w:rsidRDefault="00950F2B">
      <w:pPr>
        <w:rPr>
          <w:del w:id="1242" w:author="Auteur"/>
          <w:noProof/>
          <w:rPrChange w:id="1243" w:author="Auteur">
            <w:rPr>
              <w:del w:id="1244" w:author="Auteur"/>
              <w:rFonts w:ascii="Avenir Next LT Pro" w:hAnsi="Avenir Next LT Pro"/>
              <w:noProof/>
            </w:rPr>
          </w:rPrChange>
        </w:rPr>
      </w:pPr>
      <w:ins w:id="1245" w:author="Auteur">
        <w:del w:id="1246" w:author="Auteur">
          <w:r w:rsidRPr="0012202C" w:rsidDel="00F4165D">
            <w:rPr>
              <w:noProof/>
              <w:highlight w:val="yellow"/>
              <w:rPrChange w:id="1247" w:author="Auteur">
                <w:rPr>
                  <w:rFonts w:ascii="Avenir Next LT Pro" w:hAnsi="Avenir Next LT Pro"/>
                  <w:noProof/>
                </w:rPr>
              </w:rPrChange>
            </w:rPr>
            <w:delText xml:space="preserve">Il faut partager juste les dossiers </w:delText>
          </w:r>
          <w:r w:rsidR="0012202C" w:rsidDel="00F4165D">
            <w:rPr>
              <w:noProof/>
              <w:highlight w:val="yellow"/>
            </w:rPr>
            <w:delText xml:space="preserve">à la </w:delText>
          </w:r>
          <w:r w:rsidRPr="0012202C" w:rsidDel="00F4165D">
            <w:rPr>
              <w:noProof/>
              <w:highlight w:val="yellow"/>
              <w:rPrChange w:id="1248" w:author="Auteur">
                <w:rPr>
                  <w:rFonts w:ascii="Avenir Next LT Pro" w:hAnsi="Avenir Next LT Pro"/>
                  <w:noProof/>
                </w:rPr>
              </w:rPrChange>
            </w:rPr>
            <w:delText>Racine et non chaque sous-dossier</w:delText>
          </w:r>
        </w:del>
      </w:ins>
    </w:p>
    <w:p w14:paraId="7E8CA462" w14:textId="133EB0A0" w:rsidR="00521F40" w:rsidDel="00F4165D" w:rsidRDefault="00521F40">
      <w:pPr>
        <w:rPr>
          <w:del w:id="1249" w:author="Auteur"/>
          <w:noProof/>
        </w:rPr>
      </w:pPr>
    </w:p>
    <w:p w14:paraId="01AB993C" w14:textId="743E7A9E" w:rsidR="009020AA" w:rsidDel="00F4165D" w:rsidRDefault="00B3798F">
      <w:pPr>
        <w:rPr>
          <w:del w:id="1250" w:author="Auteur"/>
          <w:noProof/>
        </w:rPr>
      </w:pPr>
      <w:del w:id="1251" w:author="Auteur">
        <w:r w:rsidDel="00F4165D">
          <w:rPr>
            <w:noProof/>
          </w:rPr>
          <w:drawing>
            <wp:inline distT="0" distB="0" distL="0" distR="0" wp14:anchorId="5A9BDB5F" wp14:editId="7ADE99D7">
              <wp:extent cx="6259830" cy="3446780"/>
              <wp:effectExtent l="0" t="0" r="7620" b="1270"/>
              <wp:docPr id="99235121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59830" cy="3446780"/>
                      </a:xfrm>
                      <a:prstGeom prst="rect">
                        <a:avLst/>
                      </a:prstGeom>
                      <a:noFill/>
                      <a:ln>
                        <a:noFill/>
                      </a:ln>
                    </pic:spPr>
                  </pic:pic>
                </a:graphicData>
              </a:graphic>
            </wp:inline>
          </w:drawing>
        </w:r>
      </w:del>
    </w:p>
    <w:p w14:paraId="4ECC95AD" w14:textId="1BF2FF01" w:rsidR="009020AA" w:rsidDel="00F4165D" w:rsidRDefault="009020AA">
      <w:pPr>
        <w:rPr>
          <w:del w:id="1252" w:author="Auteur"/>
          <w:noProof/>
        </w:rPr>
      </w:pPr>
    </w:p>
    <w:p w14:paraId="4D403CBD" w14:textId="542D89BA" w:rsidR="009020AA" w:rsidDel="00F4165D" w:rsidRDefault="009020AA">
      <w:pPr>
        <w:rPr>
          <w:del w:id="1253" w:author="Auteur"/>
          <w:noProof/>
        </w:rPr>
      </w:pPr>
    </w:p>
    <w:p w14:paraId="416F7030" w14:textId="7E17CE27" w:rsidR="009020AA" w:rsidDel="00F4165D" w:rsidRDefault="001755F0">
      <w:pPr>
        <w:rPr>
          <w:del w:id="1254" w:author="Auteur"/>
          <w:noProof/>
        </w:rPr>
      </w:pPr>
      <w:del w:id="1255" w:author="Auteur">
        <w:r w:rsidDel="00F4165D">
          <w:rPr>
            <w:noProof/>
          </w:rPr>
          <w:delText xml:space="preserve">Afin d’éviter toute redondance </w:delText>
        </w:r>
        <w:r w:rsidDel="00F4165D">
          <w:delText>n</w:delText>
        </w:r>
        <w:r w:rsidR="00521F40" w:rsidDel="00F4165D">
          <w:delText>ous</w:delText>
        </w:r>
        <w:r w:rsidR="00521F40" w:rsidDel="00F4165D">
          <w:rPr>
            <w:noProof/>
          </w:rPr>
          <w:delText xml:space="preserve"> présentons uniquement les règles de sécurité </w:delText>
        </w:r>
        <w:r w:rsidR="008F6829" w:rsidDel="00F4165D">
          <w:rPr>
            <w:noProof/>
          </w:rPr>
          <w:delText xml:space="preserve">dans ce projet, puisqu’il faudra juste éditer les accés en Lecture et en </w:delText>
        </w:r>
        <w:r w:rsidR="002473FE" w:rsidDel="00F4165D">
          <w:rPr>
            <w:noProof/>
          </w:rPr>
          <w:delText xml:space="preserve">Ecriture dans l’onglet </w:delText>
        </w:r>
        <w:r w:rsidR="008F6829" w:rsidDel="00F4165D">
          <w:rPr>
            <w:noProof/>
          </w:rPr>
          <w:delText xml:space="preserve">Partage, en suivant ceux ayant été définis au préalable dans </w:delText>
        </w:r>
        <w:r w:rsidR="002473FE" w:rsidDel="00F4165D">
          <w:rPr>
            <w:noProof/>
          </w:rPr>
          <w:delText>la configuration des paramètres de Sécurité</w:delText>
        </w:r>
        <w:r w:rsidR="00D676B8" w:rsidDel="00F4165D">
          <w:rPr>
            <w:noProof/>
          </w:rPr>
          <w:delText>.</w:delText>
        </w:r>
      </w:del>
    </w:p>
    <w:p w14:paraId="2E348531" w14:textId="2A9E664E" w:rsidR="00D676B8" w:rsidDel="00F4165D" w:rsidRDefault="001A0B46">
      <w:pPr>
        <w:rPr>
          <w:del w:id="1256" w:author="Auteur"/>
          <w:noProof/>
        </w:rPr>
      </w:pPr>
      <w:ins w:id="1257" w:author="Auteur">
        <w:del w:id="1258" w:author="Auteur">
          <w:r w:rsidRPr="001A0B46" w:rsidDel="00F4165D">
            <w:rPr>
              <w:noProof/>
              <w:highlight w:val="yellow"/>
              <w:rPrChange w:id="1259" w:author="Auteur">
                <w:rPr>
                  <w:rFonts w:ascii="Avenir Next LT Pro" w:hAnsi="Avenir Next LT Pro"/>
                  <w:noProof/>
                </w:rPr>
              </w:rPrChange>
            </w:rPr>
            <w:delText>Attention au droit « Control total », c’est excessif si les membres n’ont pas le droit de changer les autrisations</w:delText>
          </w:r>
        </w:del>
      </w:ins>
    </w:p>
    <w:p w14:paraId="680526FE" w14:textId="19C79721" w:rsidR="00ED6FE2" w:rsidDel="00F4165D" w:rsidRDefault="00ED6FE2">
      <w:pPr>
        <w:rPr>
          <w:del w:id="1260" w:author="Auteur"/>
          <w:noProof/>
        </w:rPr>
      </w:pPr>
    </w:p>
    <w:p w14:paraId="5F95BFF6" w14:textId="0C33F27B" w:rsidR="00ED6FE2" w:rsidDel="00F4165D" w:rsidRDefault="00ED6FE2">
      <w:pPr>
        <w:rPr>
          <w:del w:id="1261" w:author="Auteur"/>
          <w:noProof/>
        </w:rPr>
      </w:pPr>
      <w:del w:id="1262" w:author="Auteur">
        <w:r w:rsidDel="00F4165D">
          <w:rPr>
            <w:noProof/>
          </w:rPr>
          <w:drawing>
            <wp:anchor distT="0" distB="0" distL="114300" distR="114300" simplePos="0" relativeHeight="251703296" behindDoc="0" locked="0" layoutInCell="1" allowOverlap="1" wp14:anchorId="697F93BC" wp14:editId="23DDB460">
              <wp:simplePos x="0" y="0"/>
              <wp:positionH relativeFrom="margin">
                <wp:align>center</wp:align>
              </wp:positionH>
              <wp:positionV relativeFrom="page">
                <wp:posOffset>6373935</wp:posOffset>
              </wp:positionV>
              <wp:extent cx="1644015" cy="1462405"/>
              <wp:effectExtent l="0" t="0" r="0" b="4445"/>
              <wp:wrapSquare wrapText="bothSides"/>
              <wp:docPr id="1159709930"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4015" cy="1462405"/>
                      </a:xfrm>
                      <a:prstGeom prst="rect">
                        <a:avLst/>
                      </a:prstGeom>
                      <a:noFill/>
                      <a:ln>
                        <a:noFill/>
                      </a:ln>
                    </pic:spPr>
                  </pic:pic>
                </a:graphicData>
              </a:graphic>
            </wp:anchor>
          </w:drawing>
        </w:r>
      </w:del>
    </w:p>
    <w:p w14:paraId="7B25FAEE" w14:textId="3FEA172D" w:rsidR="00ED6FE2" w:rsidDel="00F4165D" w:rsidRDefault="00ED6FE2">
      <w:pPr>
        <w:rPr>
          <w:del w:id="1263" w:author="Auteur"/>
          <w:noProof/>
        </w:rPr>
      </w:pPr>
    </w:p>
    <w:p w14:paraId="71FB1F8A" w14:textId="1287DF8F" w:rsidR="00ED6FE2" w:rsidDel="00F4165D" w:rsidRDefault="00ED6FE2">
      <w:pPr>
        <w:rPr>
          <w:del w:id="1264" w:author="Auteur"/>
          <w:noProof/>
        </w:rPr>
      </w:pPr>
    </w:p>
    <w:p w14:paraId="789D5FFD" w14:textId="01982BFF" w:rsidR="00ED6FE2" w:rsidDel="00F4165D" w:rsidRDefault="00ED6FE2">
      <w:pPr>
        <w:rPr>
          <w:del w:id="1265" w:author="Auteur"/>
          <w:noProof/>
        </w:rPr>
      </w:pPr>
    </w:p>
    <w:p w14:paraId="4F85DD47" w14:textId="45DC8E35" w:rsidR="00ED6FE2" w:rsidDel="00F4165D" w:rsidRDefault="00ED6FE2">
      <w:pPr>
        <w:rPr>
          <w:del w:id="1266" w:author="Auteur"/>
          <w:noProof/>
        </w:rPr>
      </w:pPr>
    </w:p>
    <w:p w14:paraId="183C927B" w14:textId="3948666A" w:rsidR="00ED6FE2" w:rsidDel="00F4165D" w:rsidRDefault="00ED6FE2">
      <w:pPr>
        <w:rPr>
          <w:del w:id="1267" w:author="Auteur"/>
          <w:noProof/>
        </w:rPr>
      </w:pPr>
    </w:p>
    <w:p w14:paraId="43B83C31" w14:textId="298DC9AD" w:rsidR="00ED6FE2" w:rsidDel="00F4165D" w:rsidRDefault="00ED6FE2">
      <w:pPr>
        <w:rPr>
          <w:del w:id="1268" w:author="Auteur"/>
          <w:noProof/>
        </w:rPr>
      </w:pPr>
    </w:p>
    <w:p w14:paraId="6707537A" w14:textId="3F7EAB2B" w:rsidR="00ED6FE2" w:rsidDel="00F4165D" w:rsidRDefault="00ED6FE2">
      <w:pPr>
        <w:rPr>
          <w:del w:id="1269" w:author="Auteur"/>
          <w:noProof/>
        </w:rPr>
      </w:pPr>
    </w:p>
    <w:p w14:paraId="5E6E3A35" w14:textId="797968BC" w:rsidR="00ED6FE2" w:rsidDel="00F4165D" w:rsidRDefault="00ED6FE2">
      <w:pPr>
        <w:rPr>
          <w:del w:id="1270" w:author="Auteur"/>
          <w:noProof/>
        </w:rPr>
      </w:pPr>
    </w:p>
    <w:p w14:paraId="52C829C6" w14:textId="41B3E584" w:rsidR="00ED6FE2" w:rsidDel="00F4165D" w:rsidRDefault="00ED6FE2">
      <w:pPr>
        <w:rPr>
          <w:del w:id="1271" w:author="Auteur"/>
          <w:noProof/>
        </w:rPr>
      </w:pPr>
    </w:p>
    <w:p w14:paraId="37A7B0D7" w14:textId="28AEFEA6" w:rsidR="00D676B8" w:rsidDel="00F4165D" w:rsidRDefault="00D676B8">
      <w:pPr>
        <w:rPr>
          <w:del w:id="1272" w:author="Auteur"/>
          <w:noProof/>
        </w:rPr>
      </w:pPr>
      <w:del w:id="1273" w:author="Auteur">
        <w:r w:rsidDel="00F4165D">
          <w:rPr>
            <w:noProof/>
          </w:rPr>
          <w:delText xml:space="preserve">Il est très important de ne pas uniquement s’occuper des accés </w:delText>
        </w:r>
        <w:r w:rsidR="002570AF" w:rsidDel="00F4165D">
          <w:rPr>
            <w:noProof/>
          </w:rPr>
          <w:delText>dans l’onglet sécurité, mais également de paramétrer les accés dans Partage pour éviter tout problème d’accés plus loin lors de nos tests. Des accés ayant été configuré</w:delText>
        </w:r>
      </w:del>
      <w:ins w:id="1274" w:author="Auteur">
        <w:del w:id="1275" w:author="Auteur">
          <w:r w:rsidR="000F7E8E" w:rsidDel="00F4165D">
            <w:rPr>
              <w:noProof/>
            </w:rPr>
            <w:delText>s</w:delText>
          </w:r>
        </w:del>
      </w:ins>
      <w:del w:id="1276" w:author="Auteur">
        <w:r w:rsidR="002570AF" w:rsidDel="00F4165D">
          <w:rPr>
            <w:noProof/>
          </w:rPr>
          <w:delText xml:space="preserve"> dans</w:delText>
        </w:r>
        <w:r w:rsidR="00691B74" w:rsidDel="00F4165D">
          <w:rPr>
            <w:noProof/>
          </w:rPr>
          <w:delText xml:space="preserve"> l’onglet</w:delText>
        </w:r>
        <w:r w:rsidR="002570AF" w:rsidDel="00F4165D">
          <w:rPr>
            <w:noProof/>
          </w:rPr>
          <w:delText xml:space="preserve"> Partage uniquement, ou dans</w:delText>
        </w:r>
        <w:r w:rsidR="00691B74" w:rsidDel="00F4165D">
          <w:rPr>
            <w:noProof/>
          </w:rPr>
          <w:delText xml:space="preserve"> l’onglet</w:delText>
        </w:r>
        <w:r w:rsidR="002570AF" w:rsidDel="00F4165D">
          <w:rPr>
            <w:noProof/>
          </w:rPr>
          <w:delText xml:space="preserve"> </w:delText>
        </w:r>
        <w:r w:rsidR="00691B74" w:rsidDel="00F4165D">
          <w:rPr>
            <w:noProof/>
          </w:rPr>
          <w:delText>S</w:delText>
        </w:r>
        <w:r w:rsidR="002570AF" w:rsidDel="00F4165D">
          <w:rPr>
            <w:noProof/>
          </w:rPr>
          <w:delText>écurité uniquement, peuvent ne pas fonctionner et</w:delText>
        </w:r>
        <w:r w:rsidR="00EA5148" w:rsidDel="00F4165D">
          <w:rPr>
            <w:noProof/>
          </w:rPr>
          <w:delText xml:space="preserve"> l’utilisateur peut se retrouver</w:delText>
        </w:r>
        <w:r w:rsidR="002570AF" w:rsidDel="00F4165D">
          <w:rPr>
            <w:noProof/>
          </w:rPr>
          <w:delText xml:space="preserve"> bloquer </w:delText>
        </w:r>
      </w:del>
      <w:ins w:id="1277" w:author="Auteur">
        <w:del w:id="1278" w:author="Auteur">
          <w:r w:rsidR="000F7E8E" w:rsidDel="00F4165D">
            <w:rPr>
              <w:noProof/>
            </w:rPr>
            <w:delText xml:space="preserve">bloqué </w:delText>
          </w:r>
        </w:del>
      </w:ins>
      <w:del w:id="1279" w:author="Auteur">
        <w:r w:rsidR="002570AF" w:rsidDel="00F4165D">
          <w:rPr>
            <w:noProof/>
          </w:rPr>
          <w:delText>lors d’une lecture, d’une création de fichier ou d’une édition</w:delText>
        </w:r>
        <w:r w:rsidR="00EA5148" w:rsidDel="00F4165D">
          <w:rPr>
            <w:noProof/>
          </w:rPr>
          <w:delText xml:space="preserve"> dans un fichier spécifique. </w:delText>
        </w:r>
      </w:del>
    </w:p>
    <w:p w14:paraId="1E4DBCB5" w14:textId="5C6BEA1D" w:rsidR="009020AA" w:rsidDel="00F4165D" w:rsidRDefault="009020AA">
      <w:pPr>
        <w:rPr>
          <w:del w:id="1280" w:author="Auteur"/>
          <w:noProof/>
        </w:rPr>
      </w:pPr>
    </w:p>
    <w:p w14:paraId="56C4D44F" w14:textId="33014323" w:rsidR="009020AA" w:rsidDel="00F4165D" w:rsidRDefault="009020AA">
      <w:pPr>
        <w:rPr>
          <w:del w:id="1281" w:author="Auteur"/>
          <w:noProof/>
        </w:rPr>
      </w:pPr>
    </w:p>
    <w:p w14:paraId="3B8F9510" w14:textId="52795F12" w:rsidR="009020AA" w:rsidDel="00F4165D" w:rsidRDefault="009020AA">
      <w:pPr>
        <w:rPr>
          <w:del w:id="1282" w:author="Auteur"/>
          <w:noProof/>
        </w:rPr>
      </w:pPr>
    </w:p>
    <w:p w14:paraId="1E1AB356" w14:textId="154108B6" w:rsidR="009020AA" w:rsidDel="00F4165D" w:rsidRDefault="009020AA">
      <w:pPr>
        <w:rPr>
          <w:del w:id="1283" w:author="Auteur"/>
          <w:noProof/>
        </w:rPr>
      </w:pPr>
    </w:p>
    <w:p w14:paraId="4B46E918" w14:textId="4D124135" w:rsidR="00961AC4" w:rsidDel="00F4165D" w:rsidRDefault="00325208">
      <w:pPr>
        <w:rPr>
          <w:del w:id="1284" w:author="Auteur"/>
          <w:noProof/>
        </w:rPr>
      </w:pPr>
      <w:del w:id="1285" w:author="Auteur">
        <w:r w:rsidDel="00F4165D">
          <w:rPr>
            <w:noProof/>
          </w:rPr>
          <mc:AlternateContent>
            <mc:Choice Requires="wps">
              <w:drawing>
                <wp:inline distT="0" distB="0" distL="0" distR="0" wp14:anchorId="468F7969" wp14:editId="09319AA6">
                  <wp:extent cx="6664960" cy="428625"/>
                  <wp:effectExtent l="38100" t="38100" r="40640" b="43180"/>
                  <wp:docPr id="1314559056" name="Zone de texte 5"/>
                  <wp:cNvGraphicFramePr/>
                  <a:graphic xmlns:a="http://schemas.openxmlformats.org/drawingml/2006/main">
                    <a:graphicData uri="http://schemas.microsoft.com/office/word/2010/wordprocessingShape">
                      <wps:wsp>
                        <wps:cNvSpPr txBox="1"/>
                        <wps:spPr>
                          <a:xfrm>
                            <a:off x="0" y="0"/>
                            <a:ext cx="6664960" cy="428625"/>
                          </a:xfrm>
                          <a:prstGeom prst="rect">
                            <a:avLst/>
                          </a:prstGeom>
                          <a:solidFill>
                            <a:schemeClr val="accent1">
                              <a:lumMod val="75000"/>
                              <a:alpha val="1000"/>
                            </a:schemeClr>
                          </a:solidFill>
                          <a:ln w="19050" cap="flat">
                            <a:noFill/>
                            <a:prstDash val="solid"/>
                            <a:miter lim="400000"/>
                          </a:ln>
                          <a:effectLst>
                            <a:outerShdw blurRad="50800" dist="38100" dir="18900000" algn="bl" rotWithShape="0">
                              <a:prstClr val="black">
                                <a:alpha val="40000"/>
                              </a:prstClr>
                            </a:outerShdw>
                          </a:effectLst>
                          <a:sp3d/>
                        </wps:spPr>
                        <wps:style>
                          <a:lnRef idx="0">
                            <a:scrgbClr r="0" g="0" b="0"/>
                          </a:lnRef>
                          <a:fillRef idx="0">
                            <a:scrgbClr r="0" g="0" b="0"/>
                          </a:fillRef>
                          <a:effectRef idx="0">
                            <a:scrgbClr r="0" g="0" b="0"/>
                          </a:effectRef>
                          <a:fontRef idx="none"/>
                        </wps:style>
                        <wps:txbx>
                          <w:txbxContent>
                            <w:p w14:paraId="15D5F9DC" w14:textId="395C8293" w:rsidR="00A16712" w:rsidRPr="00ED0F95" w:rsidRDefault="00A16712" w:rsidP="00325208">
                              <w:pPr>
                                <w:shd w:val="clear" w:color="auto" w:fill="363535" w:themeFill="background2" w:themeFillShade="40"/>
                                <w:jc w:val="cente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Dossier Partagé Ecole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a:scene3d>
                            <a:camera prst="orthographicFront"/>
                            <a:lightRig rig="threePt" dir="t"/>
                          </a:scene3d>
                          <a:sp3d>
                            <a:bevelB w="311150" h="38100" prst="relaxedInset"/>
                          </a:sp3d>
                        </wps:bodyPr>
                      </wps:wsp>
                    </a:graphicData>
                  </a:graphic>
                </wp:inline>
              </w:drawing>
            </mc:Choice>
            <mc:Fallback>
              <w:pict>
                <v:shape w14:anchorId="468F7969" id="_x0000_s1032" type="#_x0000_t202" style="width:524.8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" fillcolor="#0d294e [2404]" stroked="f" strokeweight="1.5pt">
                  <v:fill opacity="771f"/>
                  <v:stroke miterlimit="4"/>
                  <v:shadow on="t" color="black" opacity="26214f" origin="-.5,.5" offset=".74836mm,-.74836mm"/>
                  <v:textbox style="mso-fit-shape-to-text:t" inset="4pt,4pt,4pt,4pt">
                    <w:txbxContent>
                      <w:p w14:paraId="15D5F9DC" w14:textId="395C8293" w:rsidR="00A16712" w:rsidRPr="00ED0F95" w:rsidRDefault="00A16712" w:rsidP="00325208">
                        <w:pPr>
                          <w:shd w:val="clear" w:color="auto" w:fill="363535" w:themeFill="background2" w:themeFillShade="40"/>
                          <w:jc w:val="cente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Dossier Partagé Ecole</w:t>
                        </w:r>
                      </w:p>
                    </w:txbxContent>
                  </v:textbox>
                  <w10:anchorlock/>
                </v:shape>
              </w:pict>
            </mc:Fallback>
          </mc:AlternateContent>
        </w:r>
      </w:del>
    </w:p>
    <w:p w14:paraId="75964448" w14:textId="505C646C" w:rsidR="00325208" w:rsidDel="00F4165D" w:rsidRDefault="00325208">
      <w:pPr>
        <w:rPr>
          <w:del w:id="1286" w:author="Auteur"/>
          <w:noProof/>
        </w:rPr>
      </w:pPr>
    </w:p>
    <w:p w14:paraId="78ED6C8C" w14:textId="038558BB" w:rsidR="00325208" w:rsidDel="00F4165D" w:rsidRDefault="00325208">
      <w:pPr>
        <w:rPr>
          <w:del w:id="1287" w:author="Auteur"/>
          <w:noProof/>
        </w:rPr>
      </w:pPr>
    </w:p>
    <w:p w14:paraId="4EA46B98" w14:textId="73DDB935" w:rsidR="00325208" w:rsidDel="00F4165D" w:rsidRDefault="00630D77">
      <w:pPr>
        <w:rPr>
          <w:del w:id="1288" w:author="Auteur"/>
          <w:noProof/>
        </w:rPr>
      </w:pPr>
      <w:del w:id="1289" w:author="Auteur">
        <w:r w:rsidDel="00F4165D">
          <w:rPr>
            <w:noProof/>
          </w:rPr>
          <w:delText>Voici le schéma de l’arborescence</w:delText>
        </w:r>
        <w:r w:rsidR="002A21A1" w:rsidDel="00F4165D">
          <w:rPr>
            <w:noProof/>
          </w:rPr>
          <w:delText xml:space="preserve"> du dossier partagé Ecole : </w:delText>
        </w:r>
      </w:del>
    </w:p>
    <w:p w14:paraId="4F86231F" w14:textId="1C1724CF" w:rsidR="002A21A1" w:rsidDel="00F4165D" w:rsidRDefault="002A21A1">
      <w:pPr>
        <w:rPr>
          <w:del w:id="1290" w:author="Auteur"/>
          <w:noProof/>
        </w:rPr>
      </w:pPr>
    </w:p>
    <w:p w14:paraId="22090B9B" w14:textId="4F3CA40D" w:rsidR="002A21A1" w:rsidDel="00F4165D" w:rsidRDefault="000B7A96">
      <w:pPr>
        <w:rPr>
          <w:del w:id="1291" w:author="Auteur"/>
          <w:noProof/>
        </w:rPr>
      </w:pPr>
      <w:del w:id="1292" w:author="Auteur">
        <w:r w:rsidDel="00F4165D">
          <w:rPr>
            <w:noProof/>
          </w:rPr>
          <w:drawing>
            <wp:anchor distT="0" distB="0" distL="114300" distR="114300" simplePos="0" relativeHeight="251675648" behindDoc="0" locked="0" layoutInCell="1" allowOverlap="1" wp14:anchorId="2433C98B" wp14:editId="382AF41E">
              <wp:simplePos x="0" y="0"/>
              <wp:positionH relativeFrom="column">
                <wp:posOffset>945</wp:posOffset>
              </wp:positionH>
              <wp:positionV relativeFrom="paragraph">
                <wp:posOffset>558</wp:posOffset>
              </wp:positionV>
              <wp:extent cx="6765290" cy="6162675"/>
              <wp:effectExtent l="0" t="0" r="0" b="9525"/>
              <wp:wrapSquare wrapText="bothSides"/>
              <wp:docPr id="165607115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65290" cy="6162675"/>
                      </a:xfrm>
                      <a:prstGeom prst="rect">
                        <a:avLst/>
                      </a:prstGeom>
                      <a:noFill/>
                      <a:ln>
                        <a:noFill/>
                      </a:ln>
                    </pic:spPr>
                  </pic:pic>
                </a:graphicData>
              </a:graphic>
            </wp:anchor>
          </w:drawing>
        </w:r>
      </w:del>
    </w:p>
    <w:p w14:paraId="196A298F" w14:textId="3DA432EC" w:rsidR="006D6A73" w:rsidDel="00F4165D" w:rsidRDefault="006D6A73">
      <w:pPr>
        <w:rPr>
          <w:del w:id="1293" w:author="Auteur"/>
          <w:noProof/>
        </w:rPr>
      </w:pPr>
      <w:del w:id="1294" w:author="Auteur">
        <w:r w:rsidDel="00F4165D">
          <w:rPr>
            <w:noProof/>
          </w:rPr>
          <w:delText>Dans ce schéma nous constatons</w:delText>
        </w:r>
        <w:r w:rsidR="00732ECD" w:rsidDel="00F4165D">
          <w:rPr>
            <w:noProof/>
          </w:rPr>
          <w:delText xml:space="preserve"> la présence des trois dossiers principaux Classe A, Classe B, Classe C et </w:delText>
        </w:r>
        <w:r w:rsidR="00B42D03" w:rsidDel="00F4165D">
          <w:rPr>
            <w:noProof/>
          </w:rPr>
          <w:delText xml:space="preserve">Professeurs, qui est le </w:delText>
        </w:r>
        <w:r w:rsidR="00380254" w:rsidDel="00F4165D">
          <w:rPr>
            <w:noProof/>
          </w:rPr>
          <w:delText xml:space="preserve">dossier commun </w:delText>
        </w:r>
        <w:r w:rsidR="006F72D3" w:rsidDel="00F4165D">
          <w:rPr>
            <w:noProof/>
          </w:rPr>
          <w:delText xml:space="preserve">aux professeurs. Dans ce dossier, chaque professeur possède un dossier privé correspondant à sa matière. </w:delText>
        </w:r>
        <w:r w:rsidR="0012060E" w:rsidDel="00F4165D">
          <w:rPr>
            <w:noProof/>
          </w:rPr>
          <w:delText>A l’intèrieur des dossiers de chaques classes se trouve un dossier Eleve</w:delText>
        </w:r>
        <w:r w:rsidR="004454D6" w:rsidDel="00F4165D">
          <w:rPr>
            <w:noProof/>
          </w:rPr>
          <w:delText>s, et un dossier Professeurs</w:delText>
        </w:r>
        <w:r w:rsidR="004762C2" w:rsidDel="00F4165D">
          <w:rPr>
            <w:noProof/>
          </w:rPr>
          <w:delText xml:space="preserve">. </w:delText>
        </w:r>
        <w:r w:rsidR="00D2744A" w:rsidDel="00F4165D">
          <w:rPr>
            <w:noProof/>
          </w:rPr>
          <w:delText xml:space="preserve">Cela nous permet également de constater que chaques classes </w:delText>
        </w:r>
        <w:r w:rsidR="00EA696D" w:rsidDel="00F4165D">
          <w:rPr>
            <w:noProof/>
          </w:rPr>
          <w:delText>possède des cours différents : La Classe A n’en a que deux, la Classe B</w:delText>
        </w:r>
        <w:r w:rsidR="00240CEC" w:rsidDel="00F4165D">
          <w:rPr>
            <w:noProof/>
          </w:rPr>
          <w:delText xml:space="preserve"> en a trois, </w:delText>
        </w:r>
        <w:r w:rsidR="0030121D" w:rsidDel="00F4165D">
          <w:rPr>
            <w:noProof/>
          </w:rPr>
          <w:delText xml:space="preserve">et la Classe C en a </w:delText>
        </w:r>
        <w:r w:rsidR="007964BE" w:rsidDel="00F4165D">
          <w:rPr>
            <w:noProof/>
          </w:rPr>
          <w:delText>5. Cela implique des droits d’accés différents pour chaques professeurs sur chaques classes.</w:delText>
        </w:r>
        <w:r w:rsidR="004454D6" w:rsidDel="00F4165D">
          <w:rPr>
            <w:noProof/>
          </w:rPr>
          <w:delText> </w:delText>
        </w:r>
      </w:del>
    </w:p>
    <w:p w14:paraId="28371680" w14:textId="5F426A57" w:rsidR="005D0F87" w:rsidDel="00F4165D" w:rsidRDefault="005D0F87">
      <w:pPr>
        <w:rPr>
          <w:del w:id="1295" w:author="Auteur"/>
          <w:noProof/>
        </w:rPr>
      </w:pPr>
    </w:p>
    <w:p w14:paraId="5DD89B62" w14:textId="11F666F2" w:rsidR="005D0F87" w:rsidDel="00F4165D" w:rsidRDefault="005D0F87">
      <w:pPr>
        <w:rPr>
          <w:del w:id="1296" w:author="Auteur"/>
          <w:noProof/>
        </w:rPr>
      </w:pPr>
    </w:p>
    <w:p w14:paraId="479A20A5" w14:textId="34AE304C" w:rsidR="005D0F87" w:rsidDel="00F4165D" w:rsidRDefault="005D0F87">
      <w:pPr>
        <w:rPr>
          <w:del w:id="1297" w:author="Auteur"/>
          <w:noProof/>
        </w:rPr>
      </w:pPr>
      <w:del w:id="1298" w:author="Auteur">
        <w:r w:rsidDel="00F4165D">
          <w:rPr>
            <w:noProof/>
          </w:rPr>
          <w:delText>Une fois créé</w:delText>
        </w:r>
        <w:r w:rsidR="00060B96" w:rsidDel="00F4165D">
          <w:rPr>
            <w:noProof/>
          </w:rPr>
          <w:delText xml:space="preserve">, voici a </w:delText>
        </w:r>
      </w:del>
      <w:ins w:id="1299" w:author="Auteur">
        <w:del w:id="1300" w:author="Auteur">
          <w:r w:rsidR="007551D3" w:rsidDel="00F4165D">
            <w:rPr>
              <w:noProof/>
            </w:rPr>
            <w:delText xml:space="preserve">à </w:delText>
          </w:r>
        </w:del>
      </w:ins>
      <w:del w:id="1301" w:author="Auteur">
        <w:r w:rsidR="00060B96" w:rsidDel="00F4165D">
          <w:rPr>
            <w:noProof/>
          </w:rPr>
          <w:delText>quoi ressemble notre arborescence sur le Gestionnaire de Serveurs</w:delText>
        </w:r>
        <w:r w:rsidR="005D71A7" w:rsidDel="00F4165D">
          <w:rPr>
            <w:noProof/>
          </w:rPr>
          <w:delText> :</w:delText>
        </w:r>
      </w:del>
    </w:p>
    <w:p w14:paraId="165182F5" w14:textId="587A8610" w:rsidR="005541E3" w:rsidDel="00F4165D" w:rsidRDefault="0083205D">
      <w:pPr>
        <w:rPr>
          <w:ins w:id="1302" w:author="Auteur"/>
          <w:del w:id="1303" w:author="Auteur"/>
          <w:noProof/>
        </w:rPr>
      </w:pPr>
      <w:ins w:id="1304" w:author="Auteur">
        <w:del w:id="1305" w:author="Auteur">
          <w:r w:rsidRPr="005541E3" w:rsidDel="00F4165D">
            <w:rPr>
              <w:noProof/>
              <w:highlight w:val="yellow"/>
              <w:rPrChange w:id="1306" w:author="Auteur">
                <w:rPr>
                  <w:rFonts w:ascii="Avenir Next LT Pro" w:hAnsi="Avenir Next LT Pro"/>
                  <w:noProof/>
                </w:rPr>
              </w:rPrChange>
            </w:rPr>
            <w:delText>Simplifier</w:delText>
          </w:r>
          <w:r w:rsidR="00AC7664" w:rsidRPr="005541E3" w:rsidDel="00F4165D">
            <w:rPr>
              <w:noProof/>
              <w:highlight w:val="yellow"/>
              <w:rPrChange w:id="1307" w:author="Auteur">
                <w:rPr>
                  <w:rFonts w:ascii="Avenir Next LT Pro" w:hAnsi="Avenir Next LT Pro"/>
                  <w:noProof/>
                </w:rPr>
              </w:rPrChange>
            </w:rPr>
            <w:delText xml:space="preserve"> la gestion des utilisateurs et des groupes, en s’abstenant des OU par matières</w:delText>
          </w:r>
          <w:r w:rsidR="00081596" w:rsidRPr="005541E3" w:rsidDel="00F4165D">
            <w:rPr>
              <w:noProof/>
              <w:highlight w:val="yellow"/>
              <w:rPrChange w:id="1308" w:author="Auteur">
                <w:rPr>
                  <w:rFonts w:ascii="Avenir Next LT Pro" w:hAnsi="Avenir Next LT Pro"/>
                  <w:noProof/>
                </w:rPr>
              </w:rPrChange>
            </w:rPr>
            <w:delText>. Créer</w:delText>
          </w:r>
          <w:r w:rsidR="00081596" w:rsidDel="00F4165D">
            <w:rPr>
              <w:noProof/>
            </w:rPr>
            <w:delText xml:space="preserve"> </w:delText>
          </w:r>
        </w:del>
      </w:ins>
    </w:p>
    <w:p w14:paraId="1301CABE" w14:textId="38C7A7C9" w:rsidR="00250E83" w:rsidDel="00F4165D" w:rsidRDefault="00081596">
      <w:pPr>
        <w:rPr>
          <w:del w:id="1309" w:author="Auteur"/>
          <w:noProof/>
        </w:rPr>
      </w:pPr>
      <w:ins w:id="1310" w:author="Auteur">
        <w:del w:id="1311" w:author="Auteur">
          <w:r w:rsidRPr="005541E3" w:rsidDel="00F4165D">
            <w:rPr>
              <w:noProof/>
              <w:highlight w:val="yellow"/>
              <w:rPrChange w:id="1312" w:author="Auteur">
                <w:rPr>
                  <w:rFonts w:ascii="Avenir Next LT Pro" w:hAnsi="Avenir Next LT Pro"/>
                  <w:noProof/>
                </w:rPr>
              </w:rPrChange>
            </w:rPr>
            <w:delText>des groupes en fonctions du type utilisateurs par classe (</w:delText>
          </w:r>
          <w:r w:rsidR="000628EB" w:rsidRPr="005541E3" w:rsidDel="00F4165D">
            <w:rPr>
              <w:noProof/>
              <w:highlight w:val="yellow"/>
              <w:rPrChange w:id="1313" w:author="Auteur">
                <w:rPr>
                  <w:rFonts w:ascii="Avenir Next LT Pro" w:hAnsi="Avenir Next LT Pro"/>
                  <w:noProof/>
                </w:rPr>
              </w:rPrChange>
            </w:rPr>
            <w:delText>Dans l’OU classeC créer des groupes « </w:delText>
          </w:r>
          <w:r w:rsidRPr="005541E3" w:rsidDel="00F4165D">
            <w:rPr>
              <w:noProof/>
              <w:highlight w:val="yellow"/>
              <w:rPrChange w:id="1314" w:author="Auteur">
                <w:rPr>
                  <w:rFonts w:ascii="Avenir Next LT Pro" w:hAnsi="Avenir Next LT Pro"/>
                  <w:noProof/>
                </w:rPr>
              </w:rPrChange>
            </w:rPr>
            <w:delText>gr.eleves</w:delText>
          </w:r>
          <w:r w:rsidR="0080605B" w:rsidRPr="005541E3" w:rsidDel="00F4165D">
            <w:rPr>
              <w:noProof/>
              <w:highlight w:val="yellow"/>
              <w:rPrChange w:id="1315" w:author="Auteur">
                <w:rPr>
                  <w:rFonts w:ascii="Avenir Next LT Pro" w:hAnsi="Avenir Next LT Pro"/>
                  <w:noProof/>
                </w:rPr>
              </w:rPrChange>
            </w:rPr>
            <w:delText>.classeC</w:delText>
          </w:r>
          <w:r w:rsidR="000628EB" w:rsidRPr="005541E3" w:rsidDel="00F4165D">
            <w:rPr>
              <w:noProof/>
              <w:highlight w:val="yellow"/>
              <w:rPrChange w:id="1316" w:author="Auteur">
                <w:rPr>
                  <w:rFonts w:ascii="Avenir Next LT Pro" w:hAnsi="Avenir Next LT Pro"/>
                  <w:noProof/>
                </w:rPr>
              </w:rPrChange>
            </w:rPr>
            <w:delText> »</w:delText>
          </w:r>
          <w:r w:rsidR="0080605B" w:rsidRPr="005541E3" w:rsidDel="00F4165D">
            <w:rPr>
              <w:noProof/>
              <w:highlight w:val="yellow"/>
              <w:rPrChange w:id="1317" w:author="Auteur">
                <w:rPr>
                  <w:rFonts w:ascii="Avenir Next LT Pro" w:hAnsi="Avenir Next LT Pro"/>
                  <w:noProof/>
                </w:rPr>
              </w:rPrChange>
            </w:rPr>
            <w:delText xml:space="preserve">, </w:delText>
          </w:r>
          <w:r w:rsidR="000628EB" w:rsidRPr="005541E3" w:rsidDel="00F4165D">
            <w:rPr>
              <w:noProof/>
              <w:highlight w:val="yellow"/>
              <w:rPrChange w:id="1318" w:author="Auteur">
                <w:rPr>
                  <w:rFonts w:ascii="Avenir Next LT Pro" w:hAnsi="Avenir Next LT Pro"/>
                  <w:noProof/>
                </w:rPr>
              </w:rPrChange>
            </w:rPr>
            <w:delText>« </w:delText>
          </w:r>
          <w:r w:rsidR="0080605B" w:rsidRPr="005541E3" w:rsidDel="00F4165D">
            <w:rPr>
              <w:noProof/>
              <w:highlight w:val="yellow"/>
              <w:rPrChange w:id="1319" w:author="Auteur">
                <w:rPr>
                  <w:rFonts w:ascii="Avenir Next LT Pro" w:hAnsi="Avenir Next LT Pro"/>
                  <w:noProof/>
                </w:rPr>
              </w:rPrChange>
            </w:rPr>
            <w:delText>gr.profs.classe.c</w:delText>
          </w:r>
          <w:r w:rsidR="000628EB" w:rsidRPr="005541E3" w:rsidDel="00F4165D">
            <w:rPr>
              <w:noProof/>
              <w:highlight w:val="yellow"/>
              <w:rPrChange w:id="1320" w:author="Auteur">
                <w:rPr>
                  <w:rFonts w:ascii="Avenir Next LT Pro" w:hAnsi="Avenir Next LT Pro"/>
                  <w:noProof/>
                </w:rPr>
              </w:rPrChange>
            </w:rPr>
            <w:delText> »</w:delText>
          </w:r>
          <w:r w:rsidR="0080605B" w:rsidRPr="005541E3" w:rsidDel="00F4165D">
            <w:rPr>
              <w:noProof/>
              <w:highlight w:val="yellow"/>
              <w:rPrChange w:id="1321" w:author="Auteur">
                <w:rPr>
                  <w:rFonts w:ascii="Avenir Next LT Pro" w:hAnsi="Avenir Next LT Pro"/>
                  <w:noProof/>
                </w:rPr>
              </w:rPrChange>
            </w:rPr>
            <w:delText xml:space="preserve"> </w:delText>
          </w:r>
          <w:r w:rsidR="00612C06" w:rsidRPr="005541E3" w:rsidDel="00F4165D">
            <w:rPr>
              <w:noProof/>
              <w:highlight w:val="yellow"/>
              <w:rPrChange w:id="1322" w:author="Auteur">
                <w:rPr>
                  <w:rFonts w:ascii="Avenir Next LT Pro" w:hAnsi="Avenir Next LT Pro"/>
                  <w:noProof/>
                </w:rPr>
              </w:rPrChange>
            </w:rPr>
            <w:delText xml:space="preserve">, </w:delText>
          </w:r>
          <w:r w:rsidR="000628EB" w:rsidRPr="005541E3" w:rsidDel="00F4165D">
            <w:rPr>
              <w:noProof/>
              <w:highlight w:val="yellow"/>
              <w:rPrChange w:id="1323" w:author="Auteur">
                <w:rPr>
                  <w:rFonts w:ascii="Avenir Next LT Pro" w:hAnsi="Avenir Next LT Pro"/>
                  <w:noProof/>
                </w:rPr>
              </w:rPrChange>
            </w:rPr>
            <w:delText>« </w:delText>
          </w:r>
          <w:r w:rsidR="00612C06" w:rsidRPr="005541E3" w:rsidDel="00F4165D">
            <w:rPr>
              <w:noProof/>
              <w:highlight w:val="yellow"/>
              <w:rPrChange w:id="1324" w:author="Auteur">
                <w:rPr>
                  <w:rFonts w:ascii="Avenir Next LT Pro" w:hAnsi="Avenir Next LT Pro"/>
                  <w:noProof/>
                </w:rPr>
              </w:rPrChange>
            </w:rPr>
            <w:delText>gr.profsMaths</w:delText>
          </w:r>
          <w:r w:rsidR="00D4461B" w:rsidRPr="005541E3" w:rsidDel="00F4165D">
            <w:rPr>
              <w:noProof/>
              <w:highlight w:val="yellow"/>
              <w:rPrChange w:id="1325" w:author="Auteur">
                <w:rPr>
                  <w:rFonts w:ascii="Avenir Next LT Pro" w:hAnsi="Avenir Next LT Pro"/>
                  <w:noProof/>
                </w:rPr>
              </w:rPrChange>
            </w:rPr>
            <w:delText>.ClasseC</w:delText>
          </w:r>
          <w:r w:rsidR="000628EB" w:rsidRPr="005541E3" w:rsidDel="00F4165D">
            <w:rPr>
              <w:noProof/>
              <w:highlight w:val="yellow"/>
              <w:rPrChange w:id="1326" w:author="Auteur">
                <w:rPr>
                  <w:rFonts w:ascii="Avenir Next LT Pro" w:hAnsi="Avenir Next LT Pro"/>
                  <w:noProof/>
                </w:rPr>
              </w:rPrChange>
            </w:rPr>
            <w:delText> »</w:delText>
          </w:r>
          <w:r w:rsidR="00D4461B" w:rsidRPr="005541E3" w:rsidDel="00F4165D">
            <w:rPr>
              <w:noProof/>
              <w:highlight w:val="yellow"/>
              <w:rPrChange w:id="1327" w:author="Auteur">
                <w:rPr>
                  <w:rFonts w:ascii="Avenir Next LT Pro" w:hAnsi="Avenir Next LT Pro"/>
                  <w:noProof/>
                </w:rPr>
              </w:rPrChange>
            </w:rPr>
            <w:delText xml:space="preserve"> etc. </w:delText>
          </w:r>
          <w:r w:rsidR="0080605B" w:rsidRPr="005541E3" w:rsidDel="00F4165D">
            <w:rPr>
              <w:noProof/>
              <w:highlight w:val="yellow"/>
              <w:rPrChange w:id="1328" w:author="Auteur">
                <w:rPr>
                  <w:rFonts w:ascii="Avenir Next LT Pro" w:hAnsi="Avenir Next LT Pro"/>
                  <w:noProof/>
                </w:rPr>
              </w:rPrChange>
            </w:rPr>
            <w:delText>suffirai</w:delText>
          </w:r>
          <w:r w:rsidR="00D4461B" w:rsidRPr="005541E3" w:rsidDel="00F4165D">
            <w:rPr>
              <w:noProof/>
              <w:highlight w:val="yellow"/>
              <w:rPrChange w:id="1329" w:author="Auteur">
                <w:rPr>
                  <w:rFonts w:ascii="Avenir Next LT Pro" w:hAnsi="Avenir Next LT Pro"/>
                  <w:noProof/>
                </w:rPr>
              </w:rPrChange>
            </w:rPr>
            <w:delText>ent pour mettre les autorisations</w:delText>
          </w:r>
          <w:r w:rsidR="000628EB" w:rsidRPr="005541E3" w:rsidDel="00F4165D">
            <w:rPr>
              <w:noProof/>
              <w:highlight w:val="yellow"/>
              <w:rPrChange w:id="1330" w:author="Auteur">
                <w:rPr>
                  <w:rFonts w:ascii="Avenir Next LT Pro" w:hAnsi="Avenir Next LT Pro"/>
                  <w:noProof/>
                </w:rPr>
              </w:rPrChange>
            </w:rPr>
            <w:delText>). Ton administration est trop lourde même si elles est juste.</w:delText>
          </w:r>
          <w:r w:rsidR="00D4461B" w:rsidRPr="005541E3" w:rsidDel="00F4165D">
            <w:rPr>
              <w:noProof/>
              <w:highlight w:val="yellow"/>
              <w:rPrChange w:id="1331" w:author="Auteur">
                <w:rPr>
                  <w:rFonts w:ascii="Avenir Next LT Pro" w:hAnsi="Avenir Next LT Pro"/>
                  <w:noProof/>
                </w:rPr>
              </w:rPrChange>
            </w:rPr>
            <w:delText xml:space="preserve"> </w:delText>
          </w:r>
          <w:r w:rsidR="0080605B" w:rsidRPr="005541E3" w:rsidDel="00F4165D">
            <w:rPr>
              <w:noProof/>
              <w:highlight w:val="yellow"/>
              <w:rPrChange w:id="1332" w:author="Auteur">
                <w:rPr>
                  <w:rFonts w:ascii="Avenir Next LT Pro" w:hAnsi="Avenir Next LT Pro"/>
                  <w:noProof/>
                </w:rPr>
              </w:rPrChange>
            </w:rPr>
            <w:delText>t</w:delText>
          </w:r>
        </w:del>
      </w:ins>
    </w:p>
    <w:p w14:paraId="0D067511" w14:textId="0D2462B3" w:rsidR="00250E83" w:rsidDel="00F4165D" w:rsidRDefault="00250E83">
      <w:pPr>
        <w:rPr>
          <w:del w:id="1333" w:author="Auteur"/>
          <w:noProof/>
        </w:rPr>
      </w:pPr>
      <w:del w:id="1334" w:author="Auteur">
        <w:r w:rsidDel="00F4165D">
          <w:rPr>
            <w:noProof/>
          </w:rPr>
          <w:drawing>
            <wp:anchor distT="0" distB="0" distL="114300" distR="114300" simplePos="0" relativeHeight="251676672" behindDoc="0" locked="0" layoutInCell="1" allowOverlap="1" wp14:anchorId="4A5D67D9" wp14:editId="4C7C3746">
              <wp:simplePos x="0" y="0"/>
              <wp:positionH relativeFrom="margin">
                <wp:align>left</wp:align>
              </wp:positionH>
              <wp:positionV relativeFrom="page">
                <wp:posOffset>1166836</wp:posOffset>
              </wp:positionV>
              <wp:extent cx="6772275" cy="4787900"/>
              <wp:effectExtent l="0" t="0" r="9525" b="0"/>
              <wp:wrapSquare wrapText="bothSides"/>
              <wp:docPr id="115223726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72275" cy="4787900"/>
                      </a:xfrm>
                      <a:prstGeom prst="rect">
                        <a:avLst/>
                      </a:prstGeom>
                      <a:noFill/>
                      <a:ln>
                        <a:noFill/>
                      </a:ln>
                    </pic:spPr>
                  </pic:pic>
                </a:graphicData>
              </a:graphic>
            </wp:anchor>
          </w:drawing>
        </w:r>
      </w:del>
    </w:p>
    <w:p w14:paraId="4AE1FF83" w14:textId="47EB2A05" w:rsidR="006E1C56" w:rsidDel="00F4165D" w:rsidRDefault="006E1C56">
      <w:pPr>
        <w:rPr>
          <w:del w:id="1335" w:author="Auteur"/>
          <w:noProof/>
        </w:rPr>
      </w:pPr>
    </w:p>
    <w:p w14:paraId="3EF14359" w14:textId="23B7D61D" w:rsidR="00250E83" w:rsidDel="00F4165D" w:rsidRDefault="00250E83">
      <w:pPr>
        <w:rPr>
          <w:del w:id="1336" w:author="Auteur"/>
          <w:noProof/>
        </w:rPr>
      </w:pPr>
    </w:p>
    <w:p w14:paraId="5AB01648" w14:textId="5E9DD746" w:rsidR="00250E83" w:rsidDel="00F4165D" w:rsidRDefault="00250E83">
      <w:pPr>
        <w:rPr>
          <w:del w:id="1337" w:author="Auteur"/>
          <w:noProof/>
        </w:rPr>
      </w:pPr>
    </w:p>
    <w:p w14:paraId="5B14246C" w14:textId="7A825875" w:rsidR="006E1C56" w:rsidDel="00F4165D" w:rsidRDefault="006E1C56">
      <w:pPr>
        <w:rPr>
          <w:del w:id="1338" w:author="Auteur"/>
          <w:noProof/>
        </w:rPr>
      </w:pPr>
      <w:del w:id="1339" w:author="Auteur">
        <w:r w:rsidDel="00F4165D">
          <w:rPr>
            <w:noProof/>
          </w:rPr>
          <w:delText>Pour gérer les propriétés de partage et de sécurité des différents dossiers de l’arborescence, nous allons d’abord lister les différents groupes qui auront accés au dossier</w:delText>
        </w:r>
        <w:r w:rsidR="00B377EA" w:rsidDel="00F4165D">
          <w:rPr>
            <w:noProof/>
          </w:rPr>
          <w:delText xml:space="preserve"> Ecole</w:delText>
        </w:r>
        <w:r w:rsidDel="00F4165D">
          <w:rPr>
            <w:noProof/>
          </w:rPr>
          <w:delText>, ainsi que leurs utilisateurs respectifs :</w:delText>
        </w:r>
      </w:del>
    </w:p>
    <w:p w14:paraId="1C17237D" w14:textId="75887038" w:rsidR="0034788A" w:rsidDel="00F4165D" w:rsidRDefault="0034788A">
      <w:pPr>
        <w:rPr>
          <w:del w:id="1340" w:author="Auteur"/>
          <w:noProof/>
        </w:rPr>
      </w:pPr>
    </w:p>
    <w:p w14:paraId="40A59565" w14:textId="0E460DF5" w:rsidR="00A07DC6" w:rsidDel="00F4165D" w:rsidRDefault="00A07DC6">
      <w:pPr>
        <w:rPr>
          <w:del w:id="1341" w:author="Auteur"/>
          <w:noProof/>
        </w:rPr>
      </w:pPr>
    </w:p>
    <w:p w14:paraId="5B9E36BA" w14:textId="0904B005" w:rsidR="00E03872" w:rsidDel="00F4165D" w:rsidRDefault="00E03872">
      <w:pPr>
        <w:rPr>
          <w:del w:id="1342" w:author="Auteur"/>
          <w:noProof/>
        </w:rPr>
        <w:pPrChange w:id="1343" w:author="Auteur">
          <w:pPr>
            <w:pStyle w:val="Paragraphedeliste"/>
            <w:numPr>
              <w:numId w:val="8"/>
            </w:numPr>
            <w:ind w:hanging="360"/>
          </w:pPr>
        </w:pPrChange>
      </w:pPr>
      <w:del w:id="1344" w:author="Auteur">
        <w:r w:rsidRPr="00E03872" w:rsidDel="00F4165D">
          <w:rPr>
            <w:noProof/>
          </w:rPr>
          <w:delText xml:space="preserve"> </w:delText>
        </w:r>
        <w:r w:rsidDel="00F4165D">
          <w:rPr>
            <w:noProof/>
          </w:rPr>
          <w:delText xml:space="preserve">Le Groupe des Professeurs ( </w:delText>
        </w:r>
        <w:r w:rsidRPr="00077DED" w:rsidDel="00F4165D">
          <w:rPr>
            <w:noProof/>
            <w:color w:val="FF0000"/>
          </w:rPr>
          <w:delText>GR.</w:delText>
        </w:r>
        <w:r w:rsidDel="00F4165D">
          <w:rPr>
            <w:noProof/>
            <w:color w:val="FF0000"/>
          </w:rPr>
          <w:delText>Professeurs</w:delText>
        </w:r>
        <w:r w:rsidRPr="00077DED" w:rsidDel="00F4165D">
          <w:rPr>
            <w:noProof/>
            <w:color w:val="FF0000"/>
          </w:rPr>
          <w:delText xml:space="preserve"> </w:delText>
        </w:r>
        <w:r w:rsidDel="00F4165D">
          <w:rPr>
            <w:noProof/>
          </w:rPr>
          <w:delText>) qui contient :</w:delText>
        </w:r>
      </w:del>
    </w:p>
    <w:p w14:paraId="02C8F1BD" w14:textId="46C25BE7" w:rsidR="00392572" w:rsidDel="00F4165D" w:rsidRDefault="00392572">
      <w:pPr>
        <w:rPr>
          <w:del w:id="1345" w:author="Auteur"/>
          <w:noProof/>
        </w:rPr>
        <w:pPrChange w:id="1346" w:author="Auteur">
          <w:pPr>
            <w:pStyle w:val="Paragraphedeliste"/>
          </w:pPr>
        </w:pPrChange>
      </w:pPr>
      <w:del w:id="1347" w:author="Auteur">
        <w:r w:rsidDel="00F4165D">
          <w:rPr>
            <w:noProof/>
          </w:rPr>
          <w:delText>ProfAnglais</w:delText>
        </w:r>
      </w:del>
    </w:p>
    <w:p w14:paraId="59521AF3" w14:textId="794A8197" w:rsidR="00392572" w:rsidDel="00F4165D" w:rsidRDefault="00392572">
      <w:pPr>
        <w:rPr>
          <w:del w:id="1348" w:author="Auteur"/>
          <w:noProof/>
        </w:rPr>
        <w:pPrChange w:id="1349" w:author="Auteur">
          <w:pPr>
            <w:pStyle w:val="Paragraphedeliste"/>
          </w:pPr>
        </w:pPrChange>
      </w:pPr>
      <w:del w:id="1350" w:author="Auteur">
        <w:r w:rsidDel="00F4165D">
          <w:rPr>
            <w:noProof/>
          </w:rPr>
          <w:delText>ProfFrancais</w:delText>
        </w:r>
      </w:del>
    </w:p>
    <w:p w14:paraId="5690FB1D" w14:textId="3E01876B" w:rsidR="005800A9" w:rsidDel="00F4165D" w:rsidRDefault="005800A9">
      <w:pPr>
        <w:rPr>
          <w:del w:id="1351" w:author="Auteur"/>
          <w:noProof/>
        </w:rPr>
        <w:pPrChange w:id="1352" w:author="Auteur">
          <w:pPr>
            <w:pStyle w:val="Paragraphedeliste"/>
          </w:pPr>
        </w:pPrChange>
      </w:pPr>
      <w:del w:id="1353" w:author="Auteur">
        <w:r w:rsidDel="00F4165D">
          <w:rPr>
            <w:noProof/>
          </w:rPr>
          <w:delText>ProfMathématiques</w:delText>
        </w:r>
      </w:del>
    </w:p>
    <w:p w14:paraId="602D8764" w14:textId="476F0C85" w:rsidR="005800A9" w:rsidDel="00F4165D" w:rsidRDefault="005800A9">
      <w:pPr>
        <w:rPr>
          <w:del w:id="1354" w:author="Auteur"/>
          <w:noProof/>
        </w:rPr>
        <w:pPrChange w:id="1355" w:author="Auteur">
          <w:pPr>
            <w:pStyle w:val="Paragraphedeliste"/>
          </w:pPr>
        </w:pPrChange>
      </w:pPr>
      <w:del w:id="1356" w:author="Auteur">
        <w:r w:rsidDel="00F4165D">
          <w:rPr>
            <w:noProof/>
          </w:rPr>
          <w:delText>ProfGestion</w:delText>
        </w:r>
      </w:del>
    </w:p>
    <w:p w14:paraId="47992893" w14:textId="5C4466D8" w:rsidR="005800A9" w:rsidDel="00F4165D" w:rsidRDefault="005800A9">
      <w:pPr>
        <w:rPr>
          <w:del w:id="1357" w:author="Auteur"/>
          <w:noProof/>
        </w:rPr>
        <w:pPrChange w:id="1358" w:author="Auteur">
          <w:pPr>
            <w:pStyle w:val="Paragraphedeliste"/>
          </w:pPr>
        </w:pPrChange>
      </w:pPr>
      <w:del w:id="1359" w:author="Auteur">
        <w:r w:rsidDel="00F4165D">
          <w:rPr>
            <w:noProof/>
          </w:rPr>
          <w:delText>ProfManagement</w:delText>
        </w:r>
      </w:del>
    </w:p>
    <w:p w14:paraId="4ABE987F" w14:textId="472A5D76" w:rsidR="00E03872" w:rsidRPr="006D5F4B" w:rsidDel="00F4165D" w:rsidRDefault="00E03872">
      <w:pPr>
        <w:rPr>
          <w:del w:id="1360" w:author="Auteur"/>
          <w:noProof/>
        </w:rPr>
        <w:pPrChange w:id="1361" w:author="Auteur">
          <w:pPr>
            <w:pStyle w:val="Paragraphedeliste"/>
          </w:pPr>
        </w:pPrChange>
      </w:pPr>
    </w:p>
    <w:p w14:paraId="0CED16AF" w14:textId="458C03A4" w:rsidR="00E03872" w:rsidDel="00F4165D" w:rsidRDefault="00E03872">
      <w:pPr>
        <w:rPr>
          <w:del w:id="1362" w:author="Auteur"/>
          <w:noProof/>
        </w:rPr>
        <w:pPrChange w:id="1363" w:author="Auteur">
          <w:pPr>
            <w:pStyle w:val="Paragraphedeliste"/>
            <w:numPr>
              <w:numId w:val="8"/>
            </w:numPr>
            <w:ind w:hanging="360"/>
          </w:pPr>
        </w:pPrChange>
      </w:pPr>
      <w:del w:id="1364" w:author="Auteur">
        <w:r w:rsidDel="00F4165D">
          <w:rPr>
            <w:noProof/>
          </w:rPr>
          <w:delText>Le Groupe de</w:delText>
        </w:r>
        <w:r w:rsidR="00CF0026" w:rsidDel="00F4165D">
          <w:rPr>
            <w:noProof/>
          </w:rPr>
          <w:delText xml:space="preserve">s élèves de la Classe A </w:delText>
        </w:r>
        <w:r w:rsidDel="00F4165D">
          <w:rPr>
            <w:noProof/>
          </w:rPr>
          <w:delText xml:space="preserve">( </w:delText>
        </w:r>
        <w:r w:rsidRPr="00077DED" w:rsidDel="00F4165D">
          <w:rPr>
            <w:noProof/>
            <w:color w:val="009095" w:themeColor="accent2" w:themeShade="BF"/>
          </w:rPr>
          <w:delText>GR.</w:delText>
        </w:r>
        <w:r w:rsidR="00CF0026" w:rsidDel="00F4165D">
          <w:rPr>
            <w:noProof/>
            <w:color w:val="009095" w:themeColor="accent2" w:themeShade="BF"/>
          </w:rPr>
          <w:delText>Eleves.ClasseA</w:delText>
        </w:r>
        <w:r w:rsidRPr="00077DED" w:rsidDel="00F4165D">
          <w:rPr>
            <w:noProof/>
            <w:color w:val="009095" w:themeColor="accent2" w:themeShade="BF"/>
          </w:rPr>
          <w:delText xml:space="preserve"> </w:delText>
        </w:r>
        <w:r w:rsidDel="00F4165D">
          <w:rPr>
            <w:noProof/>
          </w:rPr>
          <w:delText>) qui contient :</w:delText>
        </w:r>
      </w:del>
    </w:p>
    <w:p w14:paraId="3C7C28E2" w14:textId="3A0C056F" w:rsidR="005800A9" w:rsidDel="00F4165D" w:rsidRDefault="005800A9">
      <w:pPr>
        <w:rPr>
          <w:del w:id="1365" w:author="Auteur"/>
          <w:noProof/>
        </w:rPr>
        <w:pPrChange w:id="1366" w:author="Auteur">
          <w:pPr>
            <w:pStyle w:val="Paragraphedeliste"/>
          </w:pPr>
        </w:pPrChange>
      </w:pPr>
      <w:del w:id="1367" w:author="Auteur">
        <w:r w:rsidDel="00F4165D">
          <w:rPr>
            <w:noProof/>
          </w:rPr>
          <w:delText>Eleve01</w:delText>
        </w:r>
      </w:del>
    </w:p>
    <w:p w14:paraId="59A4DA60" w14:textId="0354F5CE" w:rsidR="005800A9" w:rsidDel="00F4165D" w:rsidRDefault="005800A9">
      <w:pPr>
        <w:rPr>
          <w:del w:id="1368" w:author="Auteur"/>
          <w:noProof/>
        </w:rPr>
        <w:pPrChange w:id="1369" w:author="Auteur">
          <w:pPr>
            <w:pStyle w:val="Paragraphedeliste"/>
          </w:pPr>
        </w:pPrChange>
      </w:pPr>
      <w:del w:id="1370" w:author="Auteur">
        <w:r w:rsidDel="00F4165D">
          <w:rPr>
            <w:noProof/>
          </w:rPr>
          <w:delText>Eleve02</w:delText>
        </w:r>
      </w:del>
    </w:p>
    <w:p w14:paraId="579750F9" w14:textId="6D668ED0" w:rsidR="00E03872" w:rsidDel="00F4165D" w:rsidRDefault="00E03872">
      <w:pPr>
        <w:rPr>
          <w:del w:id="1371" w:author="Auteur"/>
          <w:noProof/>
        </w:rPr>
        <w:pPrChange w:id="1372" w:author="Auteur">
          <w:pPr>
            <w:pStyle w:val="Paragraphedeliste"/>
          </w:pPr>
        </w:pPrChange>
      </w:pPr>
    </w:p>
    <w:p w14:paraId="630A44A2" w14:textId="0873E29C" w:rsidR="00E03872" w:rsidDel="00F4165D" w:rsidRDefault="00E03872">
      <w:pPr>
        <w:rPr>
          <w:del w:id="1373" w:author="Auteur"/>
          <w:noProof/>
        </w:rPr>
        <w:pPrChange w:id="1374" w:author="Auteur">
          <w:pPr>
            <w:pStyle w:val="Paragraphedeliste"/>
            <w:numPr>
              <w:numId w:val="8"/>
            </w:numPr>
            <w:ind w:hanging="360"/>
          </w:pPr>
        </w:pPrChange>
      </w:pPr>
      <w:del w:id="1375" w:author="Auteur">
        <w:r w:rsidDel="00F4165D">
          <w:rPr>
            <w:noProof/>
          </w:rPr>
          <w:delText>Le Groupe de</w:delText>
        </w:r>
        <w:r w:rsidR="00223D52" w:rsidDel="00F4165D">
          <w:rPr>
            <w:noProof/>
          </w:rPr>
          <w:delText>s élèves de la Classe B</w:delText>
        </w:r>
        <w:r w:rsidDel="00F4165D">
          <w:rPr>
            <w:noProof/>
          </w:rPr>
          <w:delText xml:space="preserve"> ( </w:delText>
        </w:r>
        <w:r w:rsidRPr="00077DED" w:rsidDel="00F4165D">
          <w:rPr>
            <w:noProof/>
            <w:color w:val="FFC000"/>
          </w:rPr>
          <w:delText>GR.</w:delText>
        </w:r>
        <w:r w:rsidR="00567A79" w:rsidDel="00F4165D">
          <w:rPr>
            <w:noProof/>
            <w:color w:val="FFC000"/>
          </w:rPr>
          <w:delText>Eleves.ClasseB</w:delText>
        </w:r>
        <w:r w:rsidRPr="00077DED" w:rsidDel="00F4165D">
          <w:rPr>
            <w:noProof/>
            <w:color w:val="FFC000"/>
          </w:rPr>
          <w:delText xml:space="preserve"> </w:delText>
        </w:r>
        <w:r w:rsidDel="00F4165D">
          <w:rPr>
            <w:noProof/>
          </w:rPr>
          <w:delText>) qui contient :</w:delText>
        </w:r>
      </w:del>
    </w:p>
    <w:p w14:paraId="5CE336B2" w14:textId="1F726B32" w:rsidR="005800A9" w:rsidDel="00F4165D" w:rsidRDefault="00644B8E">
      <w:pPr>
        <w:rPr>
          <w:del w:id="1376" w:author="Auteur"/>
          <w:noProof/>
        </w:rPr>
        <w:pPrChange w:id="1377" w:author="Auteur">
          <w:pPr>
            <w:pStyle w:val="Paragraphedeliste"/>
          </w:pPr>
        </w:pPrChange>
      </w:pPr>
      <w:del w:id="1378" w:author="Auteur">
        <w:r w:rsidDel="00F4165D">
          <w:rPr>
            <w:noProof/>
          </w:rPr>
          <w:delText>Eleve03</w:delText>
        </w:r>
      </w:del>
    </w:p>
    <w:p w14:paraId="42FE8B39" w14:textId="73A3E68F" w:rsidR="00644B8E" w:rsidDel="00F4165D" w:rsidRDefault="00644B8E">
      <w:pPr>
        <w:rPr>
          <w:del w:id="1379" w:author="Auteur"/>
          <w:noProof/>
        </w:rPr>
        <w:pPrChange w:id="1380" w:author="Auteur">
          <w:pPr>
            <w:pStyle w:val="Paragraphedeliste"/>
          </w:pPr>
        </w:pPrChange>
      </w:pPr>
      <w:del w:id="1381" w:author="Auteur">
        <w:r w:rsidDel="00F4165D">
          <w:rPr>
            <w:noProof/>
          </w:rPr>
          <w:delText>Eleve04</w:delText>
        </w:r>
      </w:del>
    </w:p>
    <w:p w14:paraId="26B2FB11" w14:textId="71D1042B" w:rsidR="00E03872" w:rsidRPr="002B7E71" w:rsidDel="00F4165D" w:rsidRDefault="00E03872">
      <w:pPr>
        <w:rPr>
          <w:del w:id="1382" w:author="Auteur"/>
          <w:noProof/>
        </w:rPr>
        <w:pPrChange w:id="1383" w:author="Auteur">
          <w:pPr>
            <w:ind w:left="720"/>
          </w:pPr>
        </w:pPrChange>
      </w:pPr>
    </w:p>
    <w:p w14:paraId="3B5693AB" w14:textId="34F08E2B" w:rsidR="00E03872" w:rsidDel="00F4165D" w:rsidRDefault="00E03872">
      <w:pPr>
        <w:rPr>
          <w:del w:id="1384" w:author="Auteur"/>
          <w:noProof/>
        </w:rPr>
        <w:pPrChange w:id="1385" w:author="Auteur">
          <w:pPr>
            <w:pStyle w:val="Paragraphedeliste"/>
            <w:numPr>
              <w:numId w:val="8"/>
            </w:numPr>
            <w:ind w:hanging="360"/>
          </w:pPr>
        </w:pPrChange>
      </w:pPr>
      <w:del w:id="1386" w:author="Auteur">
        <w:r w:rsidDel="00F4165D">
          <w:rPr>
            <w:noProof/>
          </w:rPr>
          <w:delText>Le Groupe des</w:delText>
        </w:r>
        <w:r w:rsidR="00223D52" w:rsidDel="00F4165D">
          <w:rPr>
            <w:noProof/>
          </w:rPr>
          <w:delText xml:space="preserve"> élèves </w:delText>
        </w:r>
        <w:r w:rsidR="00567A79" w:rsidDel="00F4165D">
          <w:rPr>
            <w:noProof/>
          </w:rPr>
          <w:delText>de la Classe C</w:delText>
        </w:r>
        <w:r w:rsidDel="00F4165D">
          <w:rPr>
            <w:noProof/>
          </w:rPr>
          <w:delText xml:space="preserve"> ( </w:delText>
        </w:r>
        <w:r w:rsidRPr="00077DED" w:rsidDel="00F4165D">
          <w:rPr>
            <w:noProof/>
            <w:color w:val="00B050"/>
          </w:rPr>
          <w:delText>GR.</w:delText>
        </w:r>
        <w:r w:rsidR="00567A79" w:rsidDel="00F4165D">
          <w:rPr>
            <w:noProof/>
            <w:color w:val="00B050"/>
          </w:rPr>
          <w:delText>Eleves.ClasseC</w:delText>
        </w:r>
        <w:r w:rsidRPr="00077DED" w:rsidDel="00F4165D">
          <w:rPr>
            <w:noProof/>
            <w:color w:val="00B050"/>
          </w:rPr>
          <w:delText xml:space="preserve"> </w:delText>
        </w:r>
        <w:r w:rsidDel="00F4165D">
          <w:rPr>
            <w:noProof/>
          </w:rPr>
          <w:delText>) qui contient :</w:delText>
        </w:r>
      </w:del>
    </w:p>
    <w:p w14:paraId="705086B6" w14:textId="690C8824" w:rsidR="00644B8E" w:rsidDel="00F4165D" w:rsidRDefault="00644B8E">
      <w:pPr>
        <w:rPr>
          <w:del w:id="1387" w:author="Auteur"/>
          <w:noProof/>
        </w:rPr>
        <w:pPrChange w:id="1388" w:author="Auteur">
          <w:pPr>
            <w:pStyle w:val="Paragraphedeliste"/>
          </w:pPr>
        </w:pPrChange>
      </w:pPr>
      <w:del w:id="1389" w:author="Auteur">
        <w:r w:rsidDel="00F4165D">
          <w:rPr>
            <w:noProof/>
          </w:rPr>
          <w:delText>Eleve05</w:delText>
        </w:r>
      </w:del>
    </w:p>
    <w:p w14:paraId="59DC0EFB" w14:textId="5DD82247" w:rsidR="00E03872" w:rsidDel="00F4165D" w:rsidRDefault="00644B8E">
      <w:pPr>
        <w:rPr>
          <w:del w:id="1390" w:author="Auteur"/>
          <w:noProof/>
        </w:rPr>
        <w:pPrChange w:id="1391" w:author="Auteur">
          <w:pPr>
            <w:pStyle w:val="Paragraphedeliste"/>
          </w:pPr>
        </w:pPrChange>
      </w:pPr>
      <w:del w:id="1392" w:author="Auteur">
        <w:r w:rsidDel="00F4165D">
          <w:rPr>
            <w:noProof/>
          </w:rPr>
          <w:delText>Eleve06</w:delText>
        </w:r>
      </w:del>
    </w:p>
    <w:p w14:paraId="2C950F39" w14:textId="47A7DDC7" w:rsidR="00FB2095" w:rsidRPr="00A426D8" w:rsidDel="00F4165D" w:rsidRDefault="00FB2095">
      <w:pPr>
        <w:rPr>
          <w:del w:id="1393" w:author="Auteur"/>
          <w:noProof/>
        </w:rPr>
        <w:pPrChange w:id="1394" w:author="Auteur">
          <w:pPr>
            <w:pStyle w:val="Paragraphedeliste"/>
          </w:pPr>
        </w:pPrChange>
      </w:pPr>
    </w:p>
    <w:p w14:paraId="3C880887" w14:textId="7F9DACBA" w:rsidR="00DC4BB5" w:rsidDel="00F4165D" w:rsidRDefault="00E03872">
      <w:pPr>
        <w:rPr>
          <w:del w:id="1395" w:author="Auteur"/>
          <w:noProof/>
        </w:rPr>
        <w:pPrChange w:id="1396" w:author="Auteur">
          <w:pPr>
            <w:pStyle w:val="Paragraphedeliste"/>
            <w:numPr>
              <w:numId w:val="8"/>
            </w:numPr>
            <w:ind w:hanging="360"/>
          </w:pPr>
        </w:pPrChange>
      </w:pPr>
      <w:del w:id="1397" w:author="Auteur">
        <w:r w:rsidDel="00F4165D">
          <w:rPr>
            <w:noProof/>
          </w:rPr>
          <w:delText xml:space="preserve">Le Groupe des </w:delText>
        </w:r>
        <w:r w:rsidR="00567A79" w:rsidDel="00F4165D">
          <w:rPr>
            <w:noProof/>
          </w:rPr>
          <w:delText>professeurs de la Classe A</w:delText>
        </w:r>
        <w:r w:rsidDel="00F4165D">
          <w:rPr>
            <w:noProof/>
          </w:rPr>
          <w:delText xml:space="preserve"> ( </w:delText>
        </w:r>
        <w:r w:rsidRPr="00077DED" w:rsidDel="00F4165D">
          <w:rPr>
            <w:noProof/>
            <w:color w:val="7030A0"/>
          </w:rPr>
          <w:delText>GR.</w:delText>
        </w:r>
        <w:r w:rsidR="00567A79" w:rsidDel="00F4165D">
          <w:rPr>
            <w:noProof/>
            <w:color w:val="7030A0"/>
          </w:rPr>
          <w:delText>Professeurs.ClasseA</w:delText>
        </w:r>
        <w:r w:rsidRPr="00077DED" w:rsidDel="00F4165D">
          <w:rPr>
            <w:noProof/>
            <w:color w:val="7030A0"/>
          </w:rPr>
          <w:delText xml:space="preserve"> </w:delText>
        </w:r>
        <w:r w:rsidDel="00F4165D">
          <w:rPr>
            <w:noProof/>
          </w:rPr>
          <w:delText>) qui contient :</w:delText>
        </w:r>
      </w:del>
    </w:p>
    <w:p w14:paraId="20E9B227" w14:textId="76CC04C8" w:rsidR="00A426D8" w:rsidDel="00F4165D" w:rsidRDefault="00487558">
      <w:pPr>
        <w:rPr>
          <w:del w:id="1398" w:author="Auteur"/>
          <w:noProof/>
        </w:rPr>
        <w:pPrChange w:id="1399" w:author="Auteur">
          <w:pPr>
            <w:pStyle w:val="Paragraphedeliste"/>
          </w:pPr>
        </w:pPrChange>
      </w:pPr>
      <w:del w:id="1400" w:author="Auteur">
        <w:r w:rsidDel="00F4165D">
          <w:rPr>
            <w:noProof/>
          </w:rPr>
          <w:delText>ProfAnglais</w:delText>
        </w:r>
      </w:del>
    </w:p>
    <w:p w14:paraId="51C9846D" w14:textId="3C2D20B3" w:rsidR="00487558" w:rsidRPr="00CF710E" w:rsidDel="00F4165D" w:rsidRDefault="00487558">
      <w:pPr>
        <w:rPr>
          <w:del w:id="1401" w:author="Auteur"/>
          <w:noProof/>
        </w:rPr>
        <w:pPrChange w:id="1402" w:author="Auteur">
          <w:pPr>
            <w:pStyle w:val="Paragraphedeliste"/>
          </w:pPr>
        </w:pPrChange>
      </w:pPr>
      <w:del w:id="1403" w:author="Auteur">
        <w:r w:rsidDel="00F4165D">
          <w:rPr>
            <w:noProof/>
          </w:rPr>
          <w:delText>ProfMathématiques</w:delText>
        </w:r>
      </w:del>
    </w:p>
    <w:p w14:paraId="1C417AEB" w14:textId="2A4C5316" w:rsidR="00DC4BB5" w:rsidDel="00F4165D" w:rsidRDefault="00DC4BB5">
      <w:pPr>
        <w:rPr>
          <w:del w:id="1404" w:author="Auteur"/>
          <w:noProof/>
        </w:rPr>
      </w:pPr>
    </w:p>
    <w:p w14:paraId="639693DA" w14:textId="0ACB36C0" w:rsidR="00DC4BB5" w:rsidDel="00F4165D" w:rsidRDefault="00DC4BB5">
      <w:pPr>
        <w:rPr>
          <w:del w:id="1405" w:author="Auteur"/>
          <w:noProof/>
        </w:rPr>
        <w:pPrChange w:id="1406" w:author="Auteur">
          <w:pPr>
            <w:pStyle w:val="Paragraphedeliste"/>
            <w:numPr>
              <w:numId w:val="8"/>
            </w:numPr>
            <w:ind w:hanging="360"/>
          </w:pPr>
        </w:pPrChange>
      </w:pPr>
      <w:del w:id="1407" w:author="Auteur">
        <w:r w:rsidDel="00F4165D">
          <w:rPr>
            <w:noProof/>
          </w:rPr>
          <w:delText xml:space="preserve">Le Groupe des professeurs de la Classe </w:delText>
        </w:r>
        <w:r w:rsidR="00D34699" w:rsidDel="00F4165D">
          <w:rPr>
            <w:noProof/>
          </w:rPr>
          <w:delText>B</w:delText>
        </w:r>
        <w:r w:rsidDel="00F4165D">
          <w:rPr>
            <w:noProof/>
          </w:rPr>
          <w:delText xml:space="preserve"> ( </w:delText>
        </w:r>
        <w:r w:rsidRPr="00DC4BB5" w:rsidDel="00F4165D">
          <w:rPr>
            <w:noProof/>
            <w:color w:val="0070C0"/>
          </w:rPr>
          <w:delText xml:space="preserve">GR.Professeurs.ClasseB </w:delText>
        </w:r>
        <w:r w:rsidDel="00F4165D">
          <w:rPr>
            <w:noProof/>
          </w:rPr>
          <w:delText>) qui contient :</w:delText>
        </w:r>
      </w:del>
    </w:p>
    <w:p w14:paraId="1CD7B880" w14:textId="6A2EED42" w:rsidR="00487558" w:rsidDel="00F4165D" w:rsidRDefault="00B158B1">
      <w:pPr>
        <w:rPr>
          <w:del w:id="1408" w:author="Auteur"/>
          <w:noProof/>
        </w:rPr>
        <w:pPrChange w:id="1409" w:author="Auteur">
          <w:pPr>
            <w:pStyle w:val="Paragraphedeliste"/>
          </w:pPr>
        </w:pPrChange>
      </w:pPr>
      <w:del w:id="1410" w:author="Auteur">
        <w:r w:rsidDel="00F4165D">
          <w:rPr>
            <w:noProof/>
          </w:rPr>
          <w:delText>ProfFrancais</w:delText>
        </w:r>
      </w:del>
    </w:p>
    <w:p w14:paraId="38BE33B5" w14:textId="2E5B6767" w:rsidR="00B158B1" w:rsidDel="00F4165D" w:rsidRDefault="00B158B1">
      <w:pPr>
        <w:rPr>
          <w:del w:id="1411" w:author="Auteur"/>
          <w:noProof/>
        </w:rPr>
        <w:pPrChange w:id="1412" w:author="Auteur">
          <w:pPr>
            <w:pStyle w:val="Paragraphedeliste"/>
          </w:pPr>
        </w:pPrChange>
      </w:pPr>
      <w:del w:id="1413" w:author="Auteur">
        <w:r w:rsidDel="00F4165D">
          <w:rPr>
            <w:noProof/>
          </w:rPr>
          <w:delText>ProfGestion</w:delText>
        </w:r>
      </w:del>
    </w:p>
    <w:p w14:paraId="325A114F" w14:textId="5EFCB0ED" w:rsidR="00B158B1" w:rsidRPr="00E22384" w:rsidDel="00F4165D" w:rsidRDefault="00B158B1">
      <w:pPr>
        <w:rPr>
          <w:del w:id="1414" w:author="Auteur"/>
          <w:noProof/>
        </w:rPr>
        <w:pPrChange w:id="1415" w:author="Auteur">
          <w:pPr>
            <w:pStyle w:val="Paragraphedeliste"/>
          </w:pPr>
        </w:pPrChange>
      </w:pPr>
      <w:del w:id="1416" w:author="Auteur">
        <w:r w:rsidDel="00F4165D">
          <w:rPr>
            <w:noProof/>
          </w:rPr>
          <w:delText>ProfManagement</w:delText>
        </w:r>
      </w:del>
    </w:p>
    <w:p w14:paraId="267B4F1B" w14:textId="1F1C5A61" w:rsidR="00DC4BB5" w:rsidDel="00F4165D" w:rsidRDefault="00DC4BB5">
      <w:pPr>
        <w:rPr>
          <w:del w:id="1417" w:author="Auteur"/>
          <w:noProof/>
        </w:rPr>
      </w:pPr>
    </w:p>
    <w:p w14:paraId="6D217A08" w14:textId="6C492E55" w:rsidR="00DC4BB5" w:rsidRPr="00E22384" w:rsidDel="00F4165D" w:rsidRDefault="00DC4BB5">
      <w:pPr>
        <w:rPr>
          <w:del w:id="1418" w:author="Auteur"/>
          <w:noProof/>
        </w:rPr>
        <w:pPrChange w:id="1419" w:author="Auteur">
          <w:pPr>
            <w:pStyle w:val="Paragraphedeliste"/>
            <w:numPr>
              <w:numId w:val="8"/>
            </w:numPr>
            <w:ind w:hanging="360"/>
          </w:pPr>
        </w:pPrChange>
      </w:pPr>
      <w:del w:id="1420" w:author="Auteur">
        <w:r w:rsidDel="00F4165D">
          <w:rPr>
            <w:noProof/>
          </w:rPr>
          <w:delText xml:space="preserve">Le Groupe des professeurs de la Classe </w:delText>
        </w:r>
        <w:r w:rsidR="00D34699" w:rsidDel="00F4165D">
          <w:rPr>
            <w:noProof/>
          </w:rPr>
          <w:delText>C</w:delText>
        </w:r>
        <w:r w:rsidDel="00F4165D">
          <w:rPr>
            <w:noProof/>
          </w:rPr>
          <w:delText xml:space="preserve"> ( </w:delText>
        </w:r>
        <w:r w:rsidRPr="00DC4BB5" w:rsidDel="00F4165D">
          <w:rPr>
            <w:noProof/>
            <w:color w:val="9600F2"/>
          </w:rPr>
          <w:delText>GR.Professeurs.ClasseC</w:delText>
        </w:r>
        <w:r w:rsidRPr="00DC4BB5" w:rsidDel="00F4165D">
          <w:rPr>
            <w:noProof/>
            <w:color w:val="7030A0"/>
          </w:rPr>
          <w:delText xml:space="preserve"> </w:delText>
        </w:r>
        <w:r w:rsidDel="00F4165D">
          <w:rPr>
            <w:noProof/>
          </w:rPr>
          <w:delText>) qui contient :</w:delText>
        </w:r>
      </w:del>
    </w:p>
    <w:p w14:paraId="67BD8844" w14:textId="23AF00B5" w:rsidR="00DC4BB5" w:rsidDel="00F4165D" w:rsidRDefault="00A41741">
      <w:pPr>
        <w:rPr>
          <w:del w:id="1421" w:author="Auteur"/>
          <w:noProof/>
        </w:rPr>
        <w:pPrChange w:id="1422" w:author="Auteur">
          <w:pPr>
            <w:ind w:left="720"/>
          </w:pPr>
        </w:pPrChange>
      </w:pPr>
      <w:del w:id="1423" w:author="Auteur">
        <w:r w:rsidDel="00F4165D">
          <w:rPr>
            <w:noProof/>
          </w:rPr>
          <w:delText>ProfAnglais</w:delText>
        </w:r>
      </w:del>
    </w:p>
    <w:p w14:paraId="622D7F19" w14:textId="19DEA941" w:rsidR="00A41741" w:rsidDel="00F4165D" w:rsidRDefault="00A41741">
      <w:pPr>
        <w:rPr>
          <w:del w:id="1424" w:author="Auteur"/>
          <w:noProof/>
        </w:rPr>
        <w:pPrChange w:id="1425" w:author="Auteur">
          <w:pPr>
            <w:ind w:left="720"/>
          </w:pPr>
        </w:pPrChange>
      </w:pPr>
      <w:del w:id="1426" w:author="Auteur">
        <w:r w:rsidDel="00F4165D">
          <w:rPr>
            <w:noProof/>
          </w:rPr>
          <w:delText>ProfFrancais</w:delText>
        </w:r>
      </w:del>
    </w:p>
    <w:p w14:paraId="59C495E3" w14:textId="12470E81" w:rsidR="00A41741" w:rsidDel="00F4165D" w:rsidRDefault="00A41741">
      <w:pPr>
        <w:rPr>
          <w:del w:id="1427" w:author="Auteur"/>
          <w:noProof/>
        </w:rPr>
        <w:pPrChange w:id="1428" w:author="Auteur">
          <w:pPr>
            <w:ind w:left="720"/>
          </w:pPr>
        </w:pPrChange>
      </w:pPr>
      <w:del w:id="1429" w:author="Auteur">
        <w:r w:rsidDel="00F4165D">
          <w:rPr>
            <w:noProof/>
          </w:rPr>
          <w:delText>ProfMathématiques</w:delText>
        </w:r>
      </w:del>
    </w:p>
    <w:p w14:paraId="7015D940" w14:textId="76B6B0AA" w:rsidR="00A41741" w:rsidDel="00F4165D" w:rsidRDefault="00A41741">
      <w:pPr>
        <w:rPr>
          <w:del w:id="1430" w:author="Auteur"/>
          <w:noProof/>
        </w:rPr>
        <w:pPrChange w:id="1431" w:author="Auteur">
          <w:pPr>
            <w:ind w:left="720"/>
          </w:pPr>
        </w:pPrChange>
      </w:pPr>
      <w:del w:id="1432" w:author="Auteur">
        <w:r w:rsidDel="00F4165D">
          <w:rPr>
            <w:noProof/>
          </w:rPr>
          <w:delText>ProfGestion</w:delText>
        </w:r>
      </w:del>
    </w:p>
    <w:p w14:paraId="4D741FB2" w14:textId="12318353" w:rsidR="00A41741" w:rsidDel="00F4165D" w:rsidRDefault="00A41741">
      <w:pPr>
        <w:rPr>
          <w:del w:id="1433" w:author="Auteur"/>
          <w:noProof/>
        </w:rPr>
        <w:pPrChange w:id="1434" w:author="Auteur">
          <w:pPr>
            <w:ind w:left="720"/>
          </w:pPr>
        </w:pPrChange>
      </w:pPr>
      <w:del w:id="1435" w:author="Auteur">
        <w:r w:rsidDel="00F4165D">
          <w:rPr>
            <w:noProof/>
          </w:rPr>
          <w:delText>ProfManagement</w:delText>
        </w:r>
      </w:del>
    </w:p>
    <w:p w14:paraId="07EFCBD9" w14:textId="1087B78F" w:rsidR="004A53D8" w:rsidDel="00F4165D" w:rsidRDefault="004A53D8">
      <w:pPr>
        <w:rPr>
          <w:del w:id="1436" w:author="Auteur"/>
          <w:noProof/>
        </w:rPr>
        <w:pPrChange w:id="1437" w:author="Auteur">
          <w:pPr>
            <w:ind w:left="720"/>
          </w:pPr>
        </w:pPrChange>
      </w:pPr>
    </w:p>
    <w:p w14:paraId="481EADCC" w14:textId="6817F502" w:rsidR="006836F6" w:rsidRPr="00E22384" w:rsidDel="00F4165D" w:rsidRDefault="006836F6">
      <w:pPr>
        <w:rPr>
          <w:del w:id="1438" w:author="Auteur"/>
          <w:noProof/>
        </w:rPr>
        <w:pPrChange w:id="1439" w:author="Auteur">
          <w:pPr>
            <w:pStyle w:val="Paragraphedeliste"/>
            <w:numPr>
              <w:numId w:val="8"/>
            </w:numPr>
            <w:ind w:hanging="360"/>
          </w:pPr>
        </w:pPrChange>
      </w:pPr>
      <w:del w:id="1440" w:author="Auteur">
        <w:r w:rsidDel="00F4165D">
          <w:rPr>
            <w:noProof/>
          </w:rPr>
          <w:delText xml:space="preserve">Le Groupe des employés ( </w:delText>
        </w:r>
        <w:r w:rsidRPr="00B05331" w:rsidDel="00F4165D">
          <w:rPr>
            <w:noProof/>
            <w:color w:val="00B0F0"/>
          </w:rPr>
          <w:delText xml:space="preserve">GR.Employés </w:delText>
        </w:r>
        <w:r w:rsidDel="00F4165D">
          <w:rPr>
            <w:noProof/>
          </w:rPr>
          <w:delText>) qui contient :</w:delText>
        </w:r>
      </w:del>
    </w:p>
    <w:p w14:paraId="5BFE3A4F" w14:textId="1C094BA3" w:rsidR="006836F6" w:rsidDel="00F4165D" w:rsidRDefault="006836F6">
      <w:pPr>
        <w:rPr>
          <w:del w:id="1441" w:author="Auteur"/>
          <w:noProof/>
        </w:rPr>
        <w:pPrChange w:id="1442" w:author="Auteur">
          <w:pPr>
            <w:pStyle w:val="Paragraphedeliste"/>
          </w:pPr>
        </w:pPrChange>
      </w:pPr>
      <w:del w:id="1443" w:author="Auteur">
        <w:r w:rsidDel="00F4165D">
          <w:rPr>
            <w:noProof/>
          </w:rPr>
          <w:delText>Claudine Directrice</w:delText>
        </w:r>
      </w:del>
    </w:p>
    <w:p w14:paraId="430FC250" w14:textId="52F72DF7" w:rsidR="006836F6" w:rsidDel="00F4165D" w:rsidRDefault="006836F6">
      <w:pPr>
        <w:rPr>
          <w:del w:id="1444" w:author="Auteur"/>
          <w:noProof/>
        </w:rPr>
        <w:pPrChange w:id="1445" w:author="Auteur">
          <w:pPr>
            <w:pStyle w:val="Paragraphedeliste"/>
          </w:pPr>
        </w:pPrChange>
      </w:pPr>
      <w:del w:id="1446" w:author="Auteur">
        <w:r w:rsidDel="00F4165D">
          <w:rPr>
            <w:noProof/>
          </w:rPr>
          <w:delText>Jacques DirecteurAdj</w:delText>
        </w:r>
      </w:del>
    </w:p>
    <w:p w14:paraId="4E9E5A31" w14:textId="19D4689F" w:rsidR="006836F6" w:rsidDel="00F4165D" w:rsidRDefault="006836F6">
      <w:pPr>
        <w:rPr>
          <w:del w:id="1447" w:author="Auteur"/>
          <w:noProof/>
        </w:rPr>
        <w:pPrChange w:id="1448" w:author="Auteur">
          <w:pPr>
            <w:pStyle w:val="Paragraphedeliste"/>
          </w:pPr>
        </w:pPrChange>
      </w:pPr>
      <w:del w:id="1449" w:author="Auteur">
        <w:r w:rsidDel="00F4165D">
          <w:rPr>
            <w:noProof/>
          </w:rPr>
          <w:delText>Richard Comptable</w:delText>
        </w:r>
      </w:del>
    </w:p>
    <w:p w14:paraId="2BF6EF8E" w14:textId="17E67B50" w:rsidR="006836F6" w:rsidDel="00F4165D" w:rsidRDefault="006836F6">
      <w:pPr>
        <w:rPr>
          <w:del w:id="1450" w:author="Auteur"/>
          <w:noProof/>
        </w:rPr>
        <w:pPrChange w:id="1451" w:author="Auteur">
          <w:pPr>
            <w:pStyle w:val="Paragraphedeliste"/>
          </w:pPr>
        </w:pPrChange>
      </w:pPr>
      <w:del w:id="1452" w:author="Auteur">
        <w:r w:rsidDel="00F4165D">
          <w:rPr>
            <w:noProof/>
          </w:rPr>
          <w:delText>François le RP</w:delText>
        </w:r>
      </w:del>
    </w:p>
    <w:p w14:paraId="3B50E7B0" w14:textId="5001B72A" w:rsidR="006836F6" w:rsidDel="00F4165D" w:rsidRDefault="006836F6">
      <w:pPr>
        <w:rPr>
          <w:del w:id="1453" w:author="Auteur"/>
          <w:noProof/>
        </w:rPr>
        <w:pPrChange w:id="1454" w:author="Auteur">
          <w:pPr>
            <w:pStyle w:val="Paragraphedeliste"/>
          </w:pPr>
        </w:pPrChange>
      </w:pPr>
      <w:del w:id="1455" w:author="Auteur">
        <w:r w:rsidDel="00F4165D">
          <w:rPr>
            <w:noProof/>
          </w:rPr>
          <w:delText>Françoise la RP</w:delText>
        </w:r>
      </w:del>
    </w:p>
    <w:p w14:paraId="29D52142" w14:textId="68CE292E" w:rsidR="006836F6" w:rsidDel="00F4165D" w:rsidRDefault="006836F6">
      <w:pPr>
        <w:rPr>
          <w:del w:id="1456" w:author="Auteur"/>
          <w:noProof/>
        </w:rPr>
        <w:pPrChange w:id="1457" w:author="Auteur">
          <w:pPr>
            <w:pStyle w:val="Paragraphedeliste"/>
          </w:pPr>
        </w:pPrChange>
      </w:pPr>
      <w:del w:id="1458" w:author="Auteur">
        <w:r w:rsidDel="00F4165D">
          <w:rPr>
            <w:noProof/>
          </w:rPr>
          <w:delText>Christine ResponsableRH</w:delText>
        </w:r>
      </w:del>
    </w:p>
    <w:p w14:paraId="6B099736" w14:textId="480EB409" w:rsidR="004A53D8" w:rsidDel="00F4165D" w:rsidRDefault="004A53D8">
      <w:pPr>
        <w:rPr>
          <w:del w:id="1459" w:author="Auteur"/>
          <w:noProof/>
        </w:rPr>
        <w:pPrChange w:id="1460" w:author="Auteur">
          <w:pPr>
            <w:ind w:left="720"/>
          </w:pPr>
        </w:pPrChange>
      </w:pPr>
    </w:p>
    <w:p w14:paraId="03F1D179" w14:textId="2EC8A04B" w:rsidR="006836F6" w:rsidDel="00F4165D" w:rsidRDefault="00EE6981">
      <w:pPr>
        <w:rPr>
          <w:del w:id="1461" w:author="Auteur"/>
          <w:noProof/>
        </w:rPr>
        <w:pPrChange w:id="1462" w:author="Auteur">
          <w:pPr>
            <w:ind w:left="720"/>
          </w:pPr>
        </w:pPrChange>
      </w:pPr>
      <w:ins w:id="1463" w:author="Auteur">
        <w:del w:id="1464" w:author="Auteur">
          <w:r w:rsidRPr="00FF5438" w:rsidDel="00F4165D">
            <w:rPr>
              <w:noProof/>
              <w:highlight w:val="yellow"/>
              <w:rPrChange w:id="1465" w:author="Auteur">
                <w:rPr>
                  <w:rFonts w:ascii="Avenir Next LT Pro" w:hAnsi="Avenir Next LT Pro"/>
                  <w:noProof/>
                </w:rPr>
              </w:rPrChange>
            </w:rPr>
            <w:delText xml:space="preserve">Les noms choisis pour cette maquette ne faciliteront pas les tests. </w:delText>
          </w:r>
          <w:r w:rsidR="00D542E5" w:rsidRPr="00FF5438" w:rsidDel="00F4165D">
            <w:rPr>
              <w:noProof/>
              <w:highlight w:val="yellow"/>
              <w:rPrChange w:id="1466" w:author="Auteur">
                <w:rPr>
                  <w:rFonts w:ascii="Avenir Next LT Pro" w:hAnsi="Avenir Next LT Pro"/>
                  <w:noProof/>
                </w:rPr>
              </w:rPrChange>
            </w:rPr>
            <w:delText xml:space="preserve">Choisir des noms </w:delText>
          </w:r>
          <w:r w:rsidR="00C175E2" w:rsidRPr="00FF5438" w:rsidDel="00F4165D">
            <w:rPr>
              <w:noProof/>
              <w:highlight w:val="yellow"/>
              <w:rPrChange w:id="1467" w:author="Auteur">
                <w:rPr>
                  <w:rFonts w:ascii="Avenir Next LT Pro" w:hAnsi="Avenir Next LT Pro"/>
                  <w:noProof/>
                </w:rPr>
              </w:rPrChange>
            </w:rPr>
            <w:delText>plus facile</w:delText>
          </w:r>
          <w:r w:rsidR="00FF5438" w:rsidDel="00F4165D">
            <w:rPr>
              <w:noProof/>
              <w:highlight w:val="yellow"/>
            </w:rPr>
            <w:delText>s</w:delText>
          </w:r>
          <w:r w:rsidR="00C175E2" w:rsidRPr="00FF5438" w:rsidDel="00F4165D">
            <w:rPr>
              <w:noProof/>
              <w:highlight w:val="yellow"/>
              <w:rPrChange w:id="1468" w:author="Auteur">
                <w:rPr>
                  <w:rFonts w:ascii="Avenir Next LT Pro" w:hAnsi="Avenir Next LT Pro"/>
                  <w:noProof/>
                </w:rPr>
              </w:rPrChange>
            </w:rPr>
            <w:delText xml:space="preserve"> à relier aux dossiers sur le disque. Comment se rappeler des profs</w:delText>
          </w:r>
          <w:r w:rsidR="00E333D1" w:rsidRPr="00FF5438" w:rsidDel="00F4165D">
            <w:rPr>
              <w:noProof/>
              <w:highlight w:val="yellow"/>
              <w:rPrChange w:id="1469" w:author="Auteur">
                <w:rPr>
                  <w:rFonts w:ascii="Avenir Next LT Pro" w:hAnsi="Avenir Next LT Pro"/>
                  <w:noProof/>
                </w:rPr>
              </w:rPrChange>
            </w:rPr>
            <w:delText xml:space="preserve"> par classe ?</w:delText>
          </w:r>
          <w:r w:rsidR="00D542E5" w:rsidDel="00F4165D">
            <w:rPr>
              <w:noProof/>
            </w:rPr>
            <w:delText xml:space="preserve"> </w:delText>
          </w:r>
        </w:del>
      </w:ins>
    </w:p>
    <w:p w14:paraId="4D26F1F1" w14:textId="61BA1B5C" w:rsidR="006836F6" w:rsidDel="00F4165D" w:rsidRDefault="006836F6">
      <w:pPr>
        <w:rPr>
          <w:del w:id="1470" w:author="Auteur"/>
          <w:noProof/>
        </w:rPr>
        <w:pPrChange w:id="1471" w:author="Auteur">
          <w:pPr>
            <w:ind w:left="720"/>
          </w:pPr>
        </w:pPrChange>
      </w:pPr>
    </w:p>
    <w:p w14:paraId="6F357F15" w14:textId="06240B92" w:rsidR="00355690" w:rsidDel="00F4165D" w:rsidRDefault="00B12211">
      <w:pPr>
        <w:rPr>
          <w:del w:id="1472" w:author="Auteur"/>
          <w:noProof/>
        </w:rPr>
      </w:pPr>
      <w:del w:id="1473" w:author="Auteur">
        <w:r w:rsidDel="00F4165D">
          <w:rPr>
            <w:noProof/>
          </w:rPr>
          <w:delText xml:space="preserve">Dans le </w:delText>
        </w:r>
        <w:r w:rsidR="00F07B23" w:rsidDel="00F4165D">
          <w:rPr>
            <w:noProof/>
          </w:rPr>
          <w:delText>dossier Ecole, non seulement les professeurs et les élèves auront des accés</w:delText>
        </w:r>
        <w:r w:rsidR="00194ED8" w:rsidDel="00F4165D">
          <w:rPr>
            <w:noProof/>
          </w:rPr>
          <w:delText xml:space="preserve">, selon les classes auquels ils appartiennent, ou selon les classes dans lesquels ils interviennent, mais il faut également prendre en </w:delText>
        </w:r>
        <w:r w:rsidR="008005C7" w:rsidDel="00F4165D">
          <w:rPr>
            <w:noProof/>
          </w:rPr>
          <w:delText>compte le fait que les employés de l’établissement auront accés</w:delText>
        </w:r>
        <w:r w:rsidR="00BE1853" w:rsidDel="00F4165D">
          <w:rPr>
            <w:noProof/>
          </w:rPr>
          <w:delText>,</w:delText>
        </w:r>
        <w:r w:rsidR="008005C7" w:rsidDel="00F4165D">
          <w:rPr>
            <w:noProof/>
          </w:rPr>
          <w:delText xml:space="preserve"> </w:delText>
        </w:r>
        <w:r w:rsidR="003D3681" w:rsidDel="00F4165D">
          <w:rPr>
            <w:noProof/>
          </w:rPr>
          <w:delText>en lecture</w:delText>
        </w:r>
        <w:r w:rsidR="00BE1853" w:rsidDel="00F4165D">
          <w:rPr>
            <w:noProof/>
          </w:rPr>
          <w:delText xml:space="preserve"> seulement,</w:delText>
        </w:r>
        <w:r w:rsidR="003D3681" w:rsidDel="00F4165D">
          <w:rPr>
            <w:noProof/>
          </w:rPr>
          <w:delText xml:space="preserve"> à l’espace reservés aux professeurs, </w:delText>
        </w:r>
        <w:r w:rsidR="00BE1853" w:rsidDel="00F4165D">
          <w:rPr>
            <w:noProof/>
          </w:rPr>
          <w:delText>dans chaques dossier de classe.</w:delText>
        </w:r>
      </w:del>
    </w:p>
    <w:p w14:paraId="33236A56" w14:textId="2FDC9B02" w:rsidR="00B12211" w:rsidDel="00F4165D" w:rsidRDefault="00B12211">
      <w:pPr>
        <w:rPr>
          <w:del w:id="1474" w:author="Auteur"/>
          <w:noProof/>
        </w:rPr>
      </w:pPr>
    </w:p>
    <w:p w14:paraId="27375DEC" w14:textId="3D3373B1" w:rsidR="00B12211" w:rsidDel="00F4165D" w:rsidRDefault="00B12211">
      <w:pPr>
        <w:rPr>
          <w:del w:id="1475" w:author="Auteur"/>
          <w:noProof/>
        </w:rPr>
      </w:pPr>
    </w:p>
    <w:p w14:paraId="30F1D913" w14:textId="79EA3094" w:rsidR="00B12211" w:rsidDel="00F4165D" w:rsidRDefault="00B12211">
      <w:pPr>
        <w:rPr>
          <w:del w:id="1476" w:author="Auteur"/>
          <w:noProof/>
        </w:rPr>
      </w:pPr>
    </w:p>
    <w:p w14:paraId="1A3C5610" w14:textId="77E7BF94" w:rsidR="00355690" w:rsidDel="00F4165D" w:rsidRDefault="00355690">
      <w:pPr>
        <w:rPr>
          <w:del w:id="1477" w:author="Auteur"/>
          <w:noProof/>
        </w:rPr>
        <w:pPrChange w:id="1478" w:author="Auteur">
          <w:pPr>
            <w:ind w:firstLine="720"/>
            <w:jc w:val="center"/>
          </w:pPr>
        </w:pPrChange>
      </w:pPr>
      <w:del w:id="1479" w:author="Auteur">
        <w:r w:rsidRPr="00E64B5C" w:rsidDel="00F4165D">
          <w:rPr>
            <w:noProof/>
          </w:rPr>
          <w:delText>Présentation des autorisations de sécurité d’</w:delText>
        </w:r>
        <w:r w:rsidDel="00F4165D">
          <w:rPr>
            <w:noProof/>
          </w:rPr>
          <w:delText>Ecole</w:delText>
        </w:r>
        <w:r w:rsidRPr="00E64B5C" w:rsidDel="00F4165D">
          <w:rPr>
            <w:noProof/>
          </w:rPr>
          <w:delText xml:space="preserve"> :</w:delText>
        </w:r>
      </w:del>
    </w:p>
    <w:p w14:paraId="377DD1A2" w14:textId="10AD8F8C" w:rsidR="00250E83" w:rsidDel="00F4165D" w:rsidRDefault="00250E83">
      <w:pPr>
        <w:rPr>
          <w:del w:id="1480" w:author="Auteur"/>
          <w:noProof/>
        </w:rPr>
        <w:pPrChange w:id="1481" w:author="Auteur">
          <w:pPr>
            <w:ind w:firstLine="720"/>
            <w:jc w:val="center"/>
          </w:pPr>
        </w:pPrChange>
      </w:pPr>
    </w:p>
    <w:p w14:paraId="58763C73" w14:textId="6D68AE38" w:rsidR="00D9057C" w:rsidDel="00F4165D" w:rsidRDefault="00D9057C">
      <w:pPr>
        <w:rPr>
          <w:del w:id="1482" w:author="Auteur"/>
          <w:noProof/>
        </w:rPr>
        <w:pPrChange w:id="1483" w:author="Auteur">
          <w:pPr>
            <w:ind w:firstLine="720"/>
            <w:jc w:val="center"/>
          </w:pPr>
        </w:pPrChange>
      </w:pPr>
    </w:p>
    <w:p w14:paraId="22F5C936" w14:textId="51B09CBD" w:rsidR="004A53D8" w:rsidRPr="005817D5" w:rsidDel="00F4165D" w:rsidRDefault="001A7192">
      <w:pPr>
        <w:rPr>
          <w:del w:id="1484" w:author="Auteur"/>
          <w:noProof/>
        </w:rPr>
      </w:pPr>
      <w:del w:id="1485" w:author="Auteur">
        <w:r w:rsidRPr="005817D5" w:rsidDel="00F4165D">
          <w:rPr>
            <w:noProof/>
          </w:rPr>
          <w:delText>Nous allons commencer par la présentation d</w:delText>
        </w:r>
        <w:r w:rsidR="006B788E" w:rsidDel="00F4165D">
          <w:rPr>
            <w:noProof/>
          </w:rPr>
          <w:delText>e la sécurisation</w:delText>
        </w:r>
        <w:r w:rsidRPr="005817D5" w:rsidDel="00F4165D">
          <w:rPr>
            <w:noProof/>
          </w:rPr>
          <w:delText xml:space="preserve"> d</w:delText>
        </w:r>
        <w:r w:rsidR="006B788E" w:rsidDel="00F4165D">
          <w:rPr>
            <w:noProof/>
          </w:rPr>
          <w:delText>e</w:delText>
        </w:r>
        <w:r w:rsidRPr="005817D5" w:rsidDel="00F4165D">
          <w:rPr>
            <w:noProof/>
          </w:rPr>
          <w:delText xml:space="preserve"> </w:delText>
        </w:r>
        <w:r w:rsidR="006B788E" w:rsidDel="00F4165D">
          <w:rPr>
            <w:noProof/>
          </w:rPr>
          <w:delText>« </w:delText>
        </w:r>
        <w:r w:rsidRPr="005817D5" w:rsidDel="00F4165D">
          <w:rPr>
            <w:noProof/>
          </w:rPr>
          <w:delText>Ecole</w:delText>
        </w:r>
        <w:r w:rsidR="006B788E" w:rsidDel="00F4165D">
          <w:rPr>
            <w:noProof/>
          </w:rPr>
          <w:delText> »</w:delText>
        </w:r>
        <w:r w:rsidRPr="005817D5" w:rsidDel="00F4165D">
          <w:rPr>
            <w:noProof/>
          </w:rPr>
          <w:delText xml:space="preserve">, et nous descendrons </w:delText>
        </w:r>
        <w:r w:rsidR="006B788E" w:rsidDel="00F4165D">
          <w:rPr>
            <w:noProof/>
          </w:rPr>
          <w:delText xml:space="preserve">pas à pas </w:delText>
        </w:r>
        <w:r w:rsidRPr="005817D5" w:rsidDel="00F4165D">
          <w:rPr>
            <w:noProof/>
          </w:rPr>
          <w:delText>dans l’arborescence</w:delText>
        </w:r>
        <w:r w:rsidR="00250E83" w:rsidDel="00F4165D">
          <w:rPr>
            <w:noProof/>
          </w:rPr>
          <w:delText xml:space="preserve"> : </w:delText>
        </w:r>
      </w:del>
    </w:p>
    <w:p w14:paraId="6EB6030D" w14:textId="7F79D0A1" w:rsidR="00D9057C" w:rsidDel="00F4165D" w:rsidRDefault="00D9057C">
      <w:pPr>
        <w:rPr>
          <w:del w:id="1486" w:author="Auteur"/>
          <w:noProof/>
        </w:rPr>
        <w:pPrChange w:id="1487" w:author="Auteur">
          <w:pPr>
            <w:ind w:firstLine="720"/>
          </w:pPr>
        </w:pPrChange>
      </w:pPr>
    </w:p>
    <w:p w14:paraId="24790D82" w14:textId="7F45A5BF" w:rsidR="00355690" w:rsidDel="00F4165D" w:rsidRDefault="00355690">
      <w:pPr>
        <w:rPr>
          <w:del w:id="1488" w:author="Auteur"/>
          <w:noProof/>
        </w:rPr>
      </w:pPr>
    </w:p>
    <w:p w14:paraId="5F037EAE" w14:textId="2DF49AEE" w:rsidR="00EB45BD" w:rsidDel="00F4165D" w:rsidRDefault="00EB45BD">
      <w:pPr>
        <w:rPr>
          <w:del w:id="1489" w:author="Auteur"/>
          <w:noProof/>
        </w:rPr>
      </w:pPr>
    </w:p>
    <w:p w14:paraId="133F0EDD" w14:textId="1BE870C2" w:rsidR="00EB45BD" w:rsidDel="00F4165D" w:rsidRDefault="00EB45BD">
      <w:pPr>
        <w:rPr>
          <w:del w:id="1490" w:author="Auteur"/>
          <w:noProof/>
        </w:rPr>
      </w:pPr>
    </w:p>
    <w:p w14:paraId="647ECC12" w14:textId="6E737D2A" w:rsidR="00EB45BD" w:rsidRPr="00B570E4" w:rsidDel="00F4165D" w:rsidRDefault="00EB45BD">
      <w:pPr>
        <w:rPr>
          <w:del w:id="1491" w:author="Auteur"/>
          <w:noProof/>
        </w:rPr>
      </w:pPr>
      <w:del w:id="1492" w:author="Auteur">
        <w:r w:rsidDel="00F4165D">
          <w:rPr>
            <w:noProof/>
          </w:rPr>
          <w:drawing>
            <wp:anchor distT="0" distB="0" distL="114300" distR="114300" simplePos="0" relativeHeight="251677696" behindDoc="0" locked="0" layoutInCell="1" allowOverlap="1" wp14:anchorId="71A37095" wp14:editId="3B85D103">
              <wp:simplePos x="0" y="0"/>
              <wp:positionH relativeFrom="column">
                <wp:posOffset>945</wp:posOffset>
              </wp:positionH>
              <wp:positionV relativeFrom="paragraph">
                <wp:posOffset>2664</wp:posOffset>
              </wp:positionV>
              <wp:extent cx="3419475" cy="4297045"/>
              <wp:effectExtent l="0" t="0" r="9525" b="8255"/>
              <wp:wrapSquare wrapText="bothSides"/>
              <wp:docPr id="172419937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9475" cy="4297045"/>
                      </a:xfrm>
                      <a:prstGeom prst="rect">
                        <a:avLst/>
                      </a:prstGeom>
                      <a:noFill/>
                      <a:ln>
                        <a:noFill/>
                      </a:ln>
                    </pic:spPr>
                  </pic:pic>
                </a:graphicData>
              </a:graphic>
            </wp:anchor>
          </w:drawing>
        </w:r>
        <w:r w:rsidR="00B570E4" w:rsidDel="00F4165D">
          <w:rPr>
            <w:noProof/>
          </w:rPr>
          <w:delText>Le dossier Ecole est donc accessible par l’ensemble des groupes de professeurs, d’eleves, et d’employés.</w:delText>
        </w:r>
        <w:r w:rsidR="00B05331" w:rsidDel="00F4165D">
          <w:rPr>
            <w:noProof/>
          </w:rPr>
          <w:delText xml:space="preserve"> L’intégralité de l’etablissement y aura accés en lecture, car c’est plus loin dans l’arborescence que les autorisations spécifiques seront donnés.</w:delText>
        </w:r>
      </w:del>
    </w:p>
    <w:p w14:paraId="75306971" w14:textId="5F95A95E" w:rsidR="00355690" w:rsidRPr="00B570E4" w:rsidDel="00F4165D" w:rsidRDefault="00355690">
      <w:pPr>
        <w:rPr>
          <w:del w:id="1493" w:author="Auteur"/>
          <w:noProof/>
        </w:rPr>
      </w:pPr>
    </w:p>
    <w:p w14:paraId="7D8D7837" w14:textId="0B8F77C2" w:rsidR="00355690" w:rsidRPr="00E64B5C" w:rsidDel="00F4165D" w:rsidRDefault="00355690">
      <w:pPr>
        <w:rPr>
          <w:del w:id="1494" w:author="Auteur"/>
          <w:noProof/>
        </w:rPr>
        <w:pPrChange w:id="1495" w:author="Auteur">
          <w:pPr>
            <w:ind w:firstLine="720"/>
          </w:pPr>
        </w:pPrChange>
      </w:pPr>
    </w:p>
    <w:p w14:paraId="017BCC53" w14:textId="747FFDC8" w:rsidR="00B05331" w:rsidDel="00F4165D" w:rsidRDefault="00B05331">
      <w:pPr>
        <w:rPr>
          <w:del w:id="1496" w:author="Auteur"/>
          <w:noProof/>
        </w:rPr>
      </w:pPr>
      <w:del w:id="1497" w:author="Auteur">
        <w:r w:rsidDel="00F4165D">
          <w:rPr>
            <w:noProof/>
          </w:rPr>
          <w:delText xml:space="preserve">Accés : </w:delText>
        </w:r>
      </w:del>
    </w:p>
    <w:p w14:paraId="055A4FAB" w14:textId="6D37EA9F" w:rsidR="00B05331" w:rsidDel="00F4165D" w:rsidRDefault="00B05331">
      <w:pPr>
        <w:rPr>
          <w:del w:id="1498" w:author="Auteur"/>
          <w:noProof/>
        </w:rPr>
      </w:pPr>
    </w:p>
    <w:p w14:paraId="74AEF97C" w14:textId="7D8681EE" w:rsidR="00B05331" w:rsidRPr="00AA6BE4" w:rsidDel="00F4165D" w:rsidRDefault="00B05331">
      <w:pPr>
        <w:rPr>
          <w:del w:id="1499" w:author="Auteur"/>
          <w:noProof/>
        </w:rPr>
        <w:pPrChange w:id="1500" w:author="Auteur">
          <w:pPr>
            <w:pStyle w:val="Paragraphedeliste"/>
            <w:numPr>
              <w:numId w:val="3"/>
            </w:numPr>
            <w:ind w:hanging="360"/>
          </w:pPr>
        </w:pPrChange>
      </w:pPr>
      <w:del w:id="1501" w:author="Auteur">
        <w:r w:rsidRPr="00077DED" w:rsidDel="00F4165D">
          <w:rPr>
            <w:noProof/>
            <w:color w:val="FF0000"/>
          </w:rPr>
          <w:delText>GR.</w:delText>
        </w:r>
        <w:r w:rsidDel="00F4165D">
          <w:rPr>
            <w:noProof/>
            <w:color w:val="FF0000"/>
          </w:rPr>
          <w:delText>Professeurs</w:delText>
        </w:r>
        <w:r w:rsidDel="00F4165D">
          <w:rPr>
            <w:noProof/>
            <w:color w:val="FF0000"/>
          </w:rPr>
          <w:tab/>
        </w:r>
        <w:r w:rsidDel="00F4165D">
          <w:rPr>
            <w:noProof/>
            <w:color w:val="FF0000"/>
          </w:rPr>
          <w:tab/>
        </w:r>
        <w:r w:rsidDel="00F4165D">
          <w:rPr>
            <w:noProof/>
          </w:rPr>
          <w:tab/>
        </w:r>
        <w:r w:rsidR="00A3255F" w:rsidDel="00F4165D">
          <w:rPr>
            <w:noProof/>
          </w:rPr>
          <w:delText>Lecture</w:delText>
        </w:r>
      </w:del>
    </w:p>
    <w:p w14:paraId="77A5EF61" w14:textId="18B3A5CB" w:rsidR="00B05331" w:rsidRPr="00BF6043" w:rsidDel="00F4165D" w:rsidRDefault="00B05331">
      <w:pPr>
        <w:rPr>
          <w:del w:id="1502" w:author="Auteur"/>
          <w:noProof/>
        </w:rPr>
        <w:pPrChange w:id="1503" w:author="Auteur">
          <w:pPr>
            <w:pStyle w:val="Paragraphedeliste"/>
            <w:numPr>
              <w:numId w:val="3"/>
            </w:numPr>
            <w:ind w:hanging="360"/>
          </w:pPr>
        </w:pPrChange>
      </w:pPr>
      <w:del w:id="1504" w:author="Auteur">
        <w:r w:rsidRPr="00077DED" w:rsidDel="00F4165D">
          <w:rPr>
            <w:noProof/>
            <w:color w:val="009095" w:themeColor="accent2" w:themeShade="BF"/>
          </w:rPr>
          <w:delText>GR.</w:delText>
        </w:r>
        <w:r w:rsidDel="00F4165D">
          <w:rPr>
            <w:noProof/>
            <w:color w:val="009095" w:themeColor="accent2" w:themeShade="BF"/>
          </w:rPr>
          <w:delText>Eleves.ClasseA</w:delText>
        </w:r>
        <w:r w:rsidDel="00F4165D">
          <w:rPr>
            <w:noProof/>
            <w:color w:val="009095" w:themeColor="accent2" w:themeShade="BF"/>
          </w:rPr>
          <w:tab/>
        </w:r>
        <w:r w:rsidDel="00F4165D">
          <w:rPr>
            <w:noProof/>
          </w:rPr>
          <w:tab/>
        </w:r>
        <w:r w:rsidR="00A3255F" w:rsidDel="00F4165D">
          <w:rPr>
            <w:noProof/>
          </w:rPr>
          <w:tab/>
          <w:delText>Lecture</w:delText>
        </w:r>
      </w:del>
    </w:p>
    <w:p w14:paraId="33DD5B65" w14:textId="60239FF1" w:rsidR="00B05331" w:rsidRPr="00AA6BE4" w:rsidDel="00F4165D" w:rsidRDefault="00B05331">
      <w:pPr>
        <w:rPr>
          <w:del w:id="1505" w:author="Auteur"/>
          <w:noProof/>
        </w:rPr>
        <w:pPrChange w:id="1506" w:author="Auteur">
          <w:pPr>
            <w:pStyle w:val="Paragraphedeliste"/>
            <w:numPr>
              <w:numId w:val="3"/>
            </w:numPr>
            <w:ind w:hanging="360"/>
          </w:pPr>
        </w:pPrChange>
      </w:pPr>
      <w:del w:id="1507" w:author="Auteur">
        <w:r w:rsidRPr="00077DED" w:rsidDel="00F4165D">
          <w:rPr>
            <w:noProof/>
            <w:color w:val="FFC000"/>
          </w:rPr>
          <w:delText>GR.</w:delText>
        </w:r>
        <w:r w:rsidDel="00F4165D">
          <w:rPr>
            <w:noProof/>
            <w:color w:val="FFC000"/>
          </w:rPr>
          <w:delText>Eleves.ClasseB</w:delText>
        </w:r>
        <w:r w:rsidDel="00F4165D">
          <w:rPr>
            <w:noProof/>
            <w:color w:val="FFC000"/>
          </w:rPr>
          <w:tab/>
        </w:r>
        <w:r w:rsidDel="00F4165D">
          <w:rPr>
            <w:noProof/>
            <w:color w:val="FFC000"/>
          </w:rPr>
          <w:tab/>
        </w:r>
        <w:r w:rsidR="00A3255F" w:rsidDel="00F4165D">
          <w:rPr>
            <w:noProof/>
            <w:color w:val="FFC000"/>
          </w:rPr>
          <w:tab/>
        </w:r>
        <w:r w:rsidRPr="00A3255F" w:rsidDel="00F4165D">
          <w:rPr>
            <w:noProof/>
          </w:rPr>
          <w:delText>Lecture</w:delText>
        </w:r>
      </w:del>
    </w:p>
    <w:p w14:paraId="4E07EE9C" w14:textId="6F2EC389" w:rsidR="00B05331" w:rsidRPr="00BF6043" w:rsidDel="00F4165D" w:rsidRDefault="00B05331">
      <w:pPr>
        <w:rPr>
          <w:del w:id="1508" w:author="Auteur"/>
          <w:noProof/>
        </w:rPr>
        <w:pPrChange w:id="1509" w:author="Auteur">
          <w:pPr>
            <w:pStyle w:val="Paragraphedeliste"/>
            <w:numPr>
              <w:numId w:val="3"/>
            </w:numPr>
            <w:ind w:hanging="360"/>
          </w:pPr>
        </w:pPrChange>
      </w:pPr>
      <w:del w:id="1510" w:author="Auteur">
        <w:r w:rsidRPr="00077DED" w:rsidDel="00F4165D">
          <w:rPr>
            <w:noProof/>
            <w:color w:val="00B050"/>
          </w:rPr>
          <w:delText>GR.</w:delText>
        </w:r>
        <w:r w:rsidDel="00F4165D">
          <w:rPr>
            <w:noProof/>
            <w:color w:val="00B050"/>
          </w:rPr>
          <w:delText>Eleves.ClasseC</w:delText>
        </w:r>
        <w:r w:rsidDel="00F4165D">
          <w:rPr>
            <w:noProof/>
            <w:color w:val="00B050"/>
          </w:rPr>
          <w:tab/>
        </w:r>
        <w:r w:rsidDel="00F4165D">
          <w:rPr>
            <w:noProof/>
            <w:color w:val="00B050"/>
          </w:rPr>
          <w:tab/>
        </w:r>
        <w:r w:rsidR="00A3255F" w:rsidDel="00F4165D">
          <w:rPr>
            <w:noProof/>
            <w:color w:val="00B050"/>
          </w:rPr>
          <w:tab/>
        </w:r>
        <w:r w:rsidR="00A3255F" w:rsidDel="00F4165D">
          <w:rPr>
            <w:noProof/>
          </w:rPr>
          <w:delText>Lecture</w:delText>
        </w:r>
      </w:del>
    </w:p>
    <w:p w14:paraId="2159A400" w14:textId="308A340D" w:rsidR="00B05331" w:rsidDel="00F4165D" w:rsidRDefault="00B05331">
      <w:pPr>
        <w:rPr>
          <w:del w:id="1511" w:author="Auteur"/>
          <w:noProof/>
        </w:rPr>
        <w:pPrChange w:id="1512" w:author="Auteur">
          <w:pPr>
            <w:pStyle w:val="Paragraphedeliste"/>
            <w:numPr>
              <w:numId w:val="3"/>
            </w:numPr>
            <w:ind w:hanging="360"/>
          </w:pPr>
        </w:pPrChange>
      </w:pPr>
      <w:del w:id="1513" w:author="Auteur">
        <w:r w:rsidRPr="00077DED" w:rsidDel="00F4165D">
          <w:rPr>
            <w:noProof/>
            <w:color w:val="7030A0"/>
          </w:rPr>
          <w:delText>GR.</w:delText>
        </w:r>
        <w:r w:rsidDel="00F4165D">
          <w:rPr>
            <w:noProof/>
            <w:color w:val="7030A0"/>
          </w:rPr>
          <w:delText>Professeurs.ClasseA</w:delText>
        </w:r>
        <w:r w:rsidDel="00F4165D">
          <w:rPr>
            <w:noProof/>
            <w:color w:val="7030A0"/>
          </w:rPr>
          <w:tab/>
        </w:r>
        <w:r w:rsidR="00A3255F" w:rsidDel="00F4165D">
          <w:rPr>
            <w:noProof/>
            <w:color w:val="7030A0"/>
          </w:rPr>
          <w:tab/>
        </w:r>
        <w:r w:rsidR="00A3255F" w:rsidDel="00F4165D">
          <w:rPr>
            <w:noProof/>
          </w:rPr>
          <w:delText>Lecture</w:delText>
        </w:r>
      </w:del>
    </w:p>
    <w:p w14:paraId="2F8D2479" w14:textId="0317F682" w:rsidR="00A3255F" w:rsidDel="00F4165D" w:rsidRDefault="00A3255F">
      <w:pPr>
        <w:rPr>
          <w:del w:id="1514" w:author="Auteur"/>
          <w:noProof/>
        </w:rPr>
        <w:pPrChange w:id="1515" w:author="Auteur">
          <w:pPr>
            <w:pStyle w:val="Paragraphedeliste"/>
            <w:numPr>
              <w:numId w:val="3"/>
            </w:numPr>
            <w:ind w:hanging="360"/>
          </w:pPr>
        </w:pPrChange>
      </w:pPr>
      <w:del w:id="1516" w:author="Auteur">
        <w:r w:rsidRPr="00DC4BB5" w:rsidDel="00F4165D">
          <w:rPr>
            <w:noProof/>
            <w:color w:val="0070C0"/>
          </w:rPr>
          <w:delText>GR.Professeurs.ClasseB</w:delText>
        </w:r>
        <w:r w:rsidDel="00F4165D">
          <w:rPr>
            <w:noProof/>
            <w:color w:val="0070C0"/>
          </w:rPr>
          <w:tab/>
        </w:r>
        <w:r w:rsidDel="00F4165D">
          <w:rPr>
            <w:noProof/>
            <w:color w:val="0070C0"/>
          </w:rPr>
          <w:tab/>
        </w:r>
        <w:r w:rsidRPr="00A3255F" w:rsidDel="00F4165D">
          <w:rPr>
            <w:noProof/>
          </w:rPr>
          <w:delText>Lecture</w:delText>
        </w:r>
      </w:del>
    </w:p>
    <w:p w14:paraId="75CCB6EF" w14:textId="496D89B7" w:rsidR="00A3255F" w:rsidRPr="00A3255F" w:rsidDel="00F4165D" w:rsidRDefault="00A3255F">
      <w:pPr>
        <w:rPr>
          <w:del w:id="1517" w:author="Auteur"/>
          <w:noProof/>
        </w:rPr>
        <w:pPrChange w:id="1518" w:author="Auteur">
          <w:pPr>
            <w:pStyle w:val="Paragraphedeliste"/>
            <w:numPr>
              <w:numId w:val="3"/>
            </w:numPr>
            <w:ind w:hanging="360"/>
          </w:pPr>
        </w:pPrChange>
      </w:pPr>
      <w:del w:id="1519" w:author="Auteur">
        <w:r w:rsidRPr="00DC4BB5" w:rsidDel="00F4165D">
          <w:rPr>
            <w:noProof/>
            <w:color w:val="9600F2"/>
          </w:rPr>
          <w:delText>GR.Professeurs.ClasseC</w:delText>
        </w:r>
        <w:r w:rsidDel="00F4165D">
          <w:rPr>
            <w:noProof/>
            <w:color w:val="9600F2"/>
          </w:rPr>
          <w:tab/>
        </w:r>
        <w:r w:rsidDel="00F4165D">
          <w:rPr>
            <w:noProof/>
            <w:color w:val="9600F2"/>
          </w:rPr>
          <w:tab/>
        </w:r>
        <w:r w:rsidRPr="00A3255F" w:rsidDel="00F4165D">
          <w:rPr>
            <w:noProof/>
          </w:rPr>
          <w:delText>Lecture</w:delText>
        </w:r>
      </w:del>
    </w:p>
    <w:p w14:paraId="087B0D80" w14:textId="72FDCDFD" w:rsidR="00A3255F" w:rsidDel="00F4165D" w:rsidRDefault="00A3255F">
      <w:pPr>
        <w:rPr>
          <w:del w:id="1520" w:author="Auteur"/>
          <w:noProof/>
        </w:rPr>
        <w:pPrChange w:id="1521" w:author="Auteur">
          <w:pPr>
            <w:pStyle w:val="Paragraphedeliste"/>
            <w:numPr>
              <w:numId w:val="3"/>
            </w:numPr>
            <w:ind w:hanging="360"/>
          </w:pPr>
        </w:pPrChange>
      </w:pPr>
      <w:del w:id="1522" w:author="Auteur">
        <w:r w:rsidRPr="00B05331" w:rsidDel="00F4165D">
          <w:rPr>
            <w:noProof/>
            <w:color w:val="00B0F0"/>
          </w:rPr>
          <w:delText>GR.Employés</w:delText>
        </w:r>
        <w:r w:rsidDel="00F4165D">
          <w:rPr>
            <w:noProof/>
            <w:color w:val="00B0F0"/>
          </w:rPr>
          <w:tab/>
        </w:r>
        <w:r w:rsidDel="00F4165D">
          <w:rPr>
            <w:noProof/>
            <w:color w:val="00B0F0"/>
          </w:rPr>
          <w:tab/>
        </w:r>
        <w:r w:rsidDel="00F4165D">
          <w:rPr>
            <w:noProof/>
            <w:color w:val="00B0F0"/>
          </w:rPr>
          <w:tab/>
        </w:r>
        <w:r w:rsidRPr="00A3255F" w:rsidDel="00F4165D">
          <w:rPr>
            <w:noProof/>
          </w:rPr>
          <w:delText>Lecture</w:delText>
        </w:r>
      </w:del>
    </w:p>
    <w:p w14:paraId="6703DCD9" w14:textId="0DD44ECF" w:rsidR="00355690" w:rsidDel="00F4165D" w:rsidRDefault="00355690">
      <w:pPr>
        <w:rPr>
          <w:del w:id="1523" w:author="Auteur"/>
          <w:noProof/>
        </w:rPr>
      </w:pPr>
    </w:p>
    <w:p w14:paraId="0E78398F" w14:textId="24E02442" w:rsidR="00835237" w:rsidDel="00F4165D" w:rsidRDefault="00835237">
      <w:pPr>
        <w:rPr>
          <w:del w:id="1524" w:author="Auteur"/>
          <w:noProof/>
        </w:rPr>
      </w:pPr>
    </w:p>
    <w:p w14:paraId="2EC8AF6A" w14:textId="45DBAF46" w:rsidR="00835237" w:rsidDel="00F4165D" w:rsidRDefault="00835237">
      <w:pPr>
        <w:rPr>
          <w:del w:id="1525" w:author="Auteur"/>
          <w:noProof/>
        </w:rPr>
      </w:pPr>
    </w:p>
    <w:p w14:paraId="2D4285FF" w14:textId="17DFEC38" w:rsidR="00835237" w:rsidDel="00F4165D" w:rsidRDefault="00835237">
      <w:pPr>
        <w:rPr>
          <w:del w:id="1526" w:author="Auteur"/>
          <w:noProof/>
        </w:rPr>
      </w:pPr>
    </w:p>
    <w:p w14:paraId="0FABCAFF" w14:textId="0475E761" w:rsidR="00D114E5" w:rsidDel="00F4165D" w:rsidRDefault="00D114E5">
      <w:pPr>
        <w:rPr>
          <w:del w:id="1527" w:author="Auteur"/>
          <w:noProof/>
        </w:rPr>
      </w:pPr>
    </w:p>
    <w:p w14:paraId="2F9D6F4C" w14:textId="3A3A2F35" w:rsidR="00835237" w:rsidDel="00F4165D" w:rsidRDefault="00835237">
      <w:pPr>
        <w:rPr>
          <w:del w:id="1528" w:author="Auteur"/>
          <w:noProof/>
        </w:rPr>
      </w:pPr>
    </w:p>
    <w:p w14:paraId="67490B15" w14:textId="6531DC38" w:rsidR="00D114E5" w:rsidDel="00F4165D" w:rsidRDefault="00D114E5">
      <w:pPr>
        <w:rPr>
          <w:del w:id="1529" w:author="Auteur"/>
          <w:noProof/>
        </w:rPr>
      </w:pPr>
    </w:p>
    <w:p w14:paraId="01FBFB0D" w14:textId="5879E6BB" w:rsidR="00D114E5" w:rsidDel="00F4165D" w:rsidRDefault="00CB6944">
      <w:pPr>
        <w:rPr>
          <w:del w:id="1530" w:author="Auteur"/>
          <w:noProof/>
        </w:rPr>
      </w:pPr>
      <w:del w:id="1531" w:author="Auteur">
        <w:r w:rsidDel="00F4165D">
          <w:rPr>
            <w:noProof/>
          </w:rPr>
          <w:drawing>
            <wp:anchor distT="0" distB="0" distL="114300" distR="114300" simplePos="0" relativeHeight="251678720" behindDoc="0" locked="0" layoutInCell="1" allowOverlap="1" wp14:anchorId="791D84ED" wp14:editId="20715C39">
              <wp:simplePos x="0" y="0"/>
              <wp:positionH relativeFrom="margin">
                <wp:posOffset>3443048</wp:posOffset>
              </wp:positionH>
              <wp:positionV relativeFrom="page">
                <wp:posOffset>5358858</wp:posOffset>
              </wp:positionV>
              <wp:extent cx="3412490" cy="4259580"/>
              <wp:effectExtent l="0" t="0" r="0" b="7620"/>
              <wp:wrapSquare wrapText="bothSides"/>
              <wp:docPr id="169516258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12490" cy="4259580"/>
                      </a:xfrm>
                      <a:prstGeom prst="rect">
                        <a:avLst/>
                      </a:prstGeom>
                      <a:noFill/>
                      <a:ln>
                        <a:noFill/>
                      </a:ln>
                    </pic:spPr>
                  </pic:pic>
                </a:graphicData>
              </a:graphic>
            </wp:anchor>
          </w:drawing>
        </w:r>
      </w:del>
    </w:p>
    <w:p w14:paraId="251C7D1E" w14:textId="2D9C22BF" w:rsidR="00D114E5" w:rsidDel="00F4165D" w:rsidRDefault="00D114E5">
      <w:pPr>
        <w:rPr>
          <w:del w:id="1532" w:author="Auteur"/>
          <w:noProof/>
        </w:rPr>
      </w:pPr>
      <w:del w:id="1533" w:author="Auteur">
        <w:r w:rsidDel="00F4165D">
          <w:rPr>
            <w:noProof/>
          </w:rPr>
          <w:delText>Pour le dossier Professeurs,</w:delText>
        </w:r>
        <w:r w:rsidR="00CB6944" w:rsidDel="00F4165D">
          <w:rPr>
            <w:noProof/>
          </w:rPr>
          <w:delText xml:space="preserve"> qui est un dossier privé uniquement accessibles par les professeurs,</w:delText>
        </w:r>
        <w:r w:rsidDel="00F4165D">
          <w:rPr>
            <w:noProof/>
          </w:rPr>
          <w:delText xml:space="preserve"> </w:delText>
        </w:r>
        <w:r w:rsidR="00CB6944" w:rsidDel="00F4165D">
          <w:rPr>
            <w:noProof/>
          </w:rPr>
          <w:delText>seules les GR.Professeurs.ClasseA, GR.Professeurs.ClasseB, GR.Professeurs.ClasseC et GR.Professeurs auront un accés en lecture. Tous les autres groupes se verront notifier d’un refus s’ils tentent d’accéder au dossier.</w:delText>
        </w:r>
      </w:del>
    </w:p>
    <w:p w14:paraId="7B277655" w14:textId="59EDBD92" w:rsidR="00835237" w:rsidDel="00F4165D" w:rsidRDefault="00835237">
      <w:pPr>
        <w:rPr>
          <w:del w:id="1534" w:author="Auteur"/>
          <w:noProof/>
        </w:rPr>
      </w:pPr>
    </w:p>
    <w:p w14:paraId="748BFE11" w14:textId="4349AD03" w:rsidR="00CB6944" w:rsidDel="00F4165D" w:rsidRDefault="00CB6944">
      <w:pPr>
        <w:rPr>
          <w:del w:id="1535" w:author="Auteur"/>
          <w:noProof/>
        </w:rPr>
      </w:pPr>
      <w:del w:id="1536" w:author="Auteur">
        <w:r w:rsidDel="00F4165D">
          <w:rPr>
            <w:noProof/>
          </w:rPr>
          <w:delText xml:space="preserve">Accés : </w:delText>
        </w:r>
      </w:del>
    </w:p>
    <w:p w14:paraId="399EC770" w14:textId="7C7F2121" w:rsidR="00CB6944" w:rsidDel="00F4165D" w:rsidRDefault="00CB6944">
      <w:pPr>
        <w:rPr>
          <w:del w:id="1537" w:author="Auteur"/>
          <w:noProof/>
        </w:rPr>
      </w:pPr>
    </w:p>
    <w:p w14:paraId="1B55F7DF" w14:textId="257C042C" w:rsidR="00CB6944" w:rsidRPr="00AA6BE4" w:rsidDel="00F4165D" w:rsidRDefault="00CB6944">
      <w:pPr>
        <w:rPr>
          <w:del w:id="1538" w:author="Auteur"/>
          <w:noProof/>
        </w:rPr>
        <w:pPrChange w:id="1539" w:author="Auteur">
          <w:pPr>
            <w:pStyle w:val="Paragraphedeliste"/>
            <w:numPr>
              <w:numId w:val="3"/>
            </w:numPr>
            <w:ind w:hanging="360"/>
          </w:pPr>
        </w:pPrChange>
      </w:pPr>
      <w:del w:id="1540" w:author="Auteur">
        <w:r w:rsidRPr="00077DED" w:rsidDel="00F4165D">
          <w:rPr>
            <w:noProof/>
            <w:color w:val="FF0000"/>
          </w:rPr>
          <w:delText>GR.</w:delText>
        </w:r>
        <w:r w:rsidDel="00F4165D">
          <w:rPr>
            <w:noProof/>
            <w:color w:val="FF0000"/>
          </w:rPr>
          <w:delText>Professeurs</w:delText>
        </w:r>
        <w:r w:rsidDel="00F4165D">
          <w:rPr>
            <w:noProof/>
            <w:color w:val="FF0000"/>
          </w:rPr>
          <w:tab/>
        </w:r>
        <w:r w:rsidDel="00F4165D">
          <w:rPr>
            <w:noProof/>
            <w:color w:val="FF0000"/>
          </w:rPr>
          <w:tab/>
        </w:r>
        <w:r w:rsidDel="00F4165D">
          <w:rPr>
            <w:noProof/>
          </w:rPr>
          <w:tab/>
          <w:delText>Lecture</w:delText>
        </w:r>
      </w:del>
    </w:p>
    <w:p w14:paraId="4C12D3DE" w14:textId="62B07C5A" w:rsidR="00CB6944" w:rsidRPr="00BF6043" w:rsidDel="00F4165D" w:rsidRDefault="00CB6944">
      <w:pPr>
        <w:rPr>
          <w:del w:id="1541" w:author="Auteur"/>
          <w:noProof/>
        </w:rPr>
        <w:pPrChange w:id="1542" w:author="Auteur">
          <w:pPr>
            <w:pStyle w:val="Paragraphedeliste"/>
            <w:numPr>
              <w:numId w:val="3"/>
            </w:numPr>
            <w:ind w:hanging="360"/>
          </w:pPr>
        </w:pPrChange>
      </w:pPr>
      <w:del w:id="1543" w:author="Auteur">
        <w:r w:rsidRPr="00077DED" w:rsidDel="00F4165D">
          <w:rPr>
            <w:noProof/>
            <w:color w:val="009095" w:themeColor="accent2" w:themeShade="BF"/>
          </w:rPr>
          <w:delText>GR.</w:delText>
        </w:r>
        <w:r w:rsidDel="00F4165D">
          <w:rPr>
            <w:noProof/>
            <w:color w:val="009095" w:themeColor="accent2" w:themeShade="BF"/>
          </w:rPr>
          <w:delText>Eleves.ClasseA</w:delText>
        </w:r>
        <w:r w:rsidDel="00F4165D">
          <w:rPr>
            <w:noProof/>
            <w:color w:val="009095" w:themeColor="accent2" w:themeShade="BF"/>
          </w:rPr>
          <w:tab/>
        </w:r>
        <w:r w:rsidDel="00F4165D">
          <w:rPr>
            <w:noProof/>
          </w:rPr>
          <w:tab/>
        </w:r>
        <w:r w:rsidDel="00F4165D">
          <w:rPr>
            <w:noProof/>
          </w:rPr>
          <w:tab/>
          <w:delText>Aucun</w:delText>
        </w:r>
      </w:del>
    </w:p>
    <w:p w14:paraId="0956CBC9" w14:textId="3E37C7C7" w:rsidR="00CB6944" w:rsidRPr="00AA6BE4" w:rsidDel="00F4165D" w:rsidRDefault="00CB6944">
      <w:pPr>
        <w:rPr>
          <w:del w:id="1544" w:author="Auteur"/>
          <w:noProof/>
        </w:rPr>
        <w:pPrChange w:id="1545" w:author="Auteur">
          <w:pPr>
            <w:pStyle w:val="Paragraphedeliste"/>
            <w:numPr>
              <w:numId w:val="3"/>
            </w:numPr>
            <w:ind w:hanging="360"/>
          </w:pPr>
        </w:pPrChange>
      </w:pPr>
      <w:del w:id="1546" w:author="Auteur">
        <w:r w:rsidRPr="00077DED" w:rsidDel="00F4165D">
          <w:rPr>
            <w:noProof/>
            <w:color w:val="FFC000"/>
          </w:rPr>
          <w:delText>GR.</w:delText>
        </w:r>
        <w:r w:rsidDel="00F4165D">
          <w:rPr>
            <w:noProof/>
            <w:color w:val="FFC000"/>
          </w:rPr>
          <w:delText>Eleves.ClasseB</w:delText>
        </w:r>
        <w:r w:rsidDel="00F4165D">
          <w:rPr>
            <w:noProof/>
            <w:color w:val="FFC000"/>
          </w:rPr>
          <w:tab/>
        </w:r>
        <w:r w:rsidDel="00F4165D">
          <w:rPr>
            <w:noProof/>
            <w:color w:val="FFC000"/>
          </w:rPr>
          <w:tab/>
        </w:r>
        <w:r w:rsidDel="00F4165D">
          <w:rPr>
            <w:noProof/>
            <w:color w:val="FFC000"/>
          </w:rPr>
          <w:tab/>
        </w:r>
        <w:r w:rsidDel="00F4165D">
          <w:rPr>
            <w:noProof/>
          </w:rPr>
          <w:delText>Aucun</w:delText>
        </w:r>
      </w:del>
    </w:p>
    <w:p w14:paraId="61D49338" w14:textId="583267AB" w:rsidR="00CB6944" w:rsidRPr="00BF6043" w:rsidDel="00F4165D" w:rsidRDefault="00CB6944">
      <w:pPr>
        <w:rPr>
          <w:del w:id="1547" w:author="Auteur"/>
          <w:noProof/>
        </w:rPr>
        <w:pPrChange w:id="1548" w:author="Auteur">
          <w:pPr>
            <w:pStyle w:val="Paragraphedeliste"/>
            <w:numPr>
              <w:numId w:val="3"/>
            </w:numPr>
            <w:ind w:hanging="360"/>
          </w:pPr>
        </w:pPrChange>
      </w:pPr>
      <w:del w:id="1549" w:author="Auteur">
        <w:r w:rsidRPr="00077DED" w:rsidDel="00F4165D">
          <w:rPr>
            <w:noProof/>
            <w:color w:val="00B050"/>
          </w:rPr>
          <w:delText>GR.</w:delText>
        </w:r>
        <w:r w:rsidDel="00F4165D">
          <w:rPr>
            <w:noProof/>
            <w:color w:val="00B050"/>
          </w:rPr>
          <w:delText>Eleves.ClasseC</w:delText>
        </w:r>
        <w:r w:rsidDel="00F4165D">
          <w:rPr>
            <w:noProof/>
            <w:color w:val="00B050"/>
          </w:rPr>
          <w:tab/>
        </w:r>
        <w:r w:rsidDel="00F4165D">
          <w:rPr>
            <w:noProof/>
            <w:color w:val="00B050"/>
          </w:rPr>
          <w:tab/>
        </w:r>
        <w:r w:rsidDel="00F4165D">
          <w:rPr>
            <w:noProof/>
            <w:color w:val="00B050"/>
          </w:rPr>
          <w:tab/>
        </w:r>
        <w:r w:rsidDel="00F4165D">
          <w:rPr>
            <w:noProof/>
          </w:rPr>
          <w:delText>Aucun</w:delText>
        </w:r>
      </w:del>
    </w:p>
    <w:p w14:paraId="3320A3D6" w14:textId="6559EFDF" w:rsidR="00CB6944" w:rsidDel="00F4165D" w:rsidRDefault="00CB6944">
      <w:pPr>
        <w:rPr>
          <w:del w:id="1550" w:author="Auteur"/>
          <w:noProof/>
        </w:rPr>
        <w:pPrChange w:id="1551" w:author="Auteur">
          <w:pPr>
            <w:pStyle w:val="Paragraphedeliste"/>
            <w:numPr>
              <w:numId w:val="3"/>
            </w:numPr>
            <w:ind w:hanging="360"/>
          </w:pPr>
        </w:pPrChange>
      </w:pPr>
      <w:del w:id="1552" w:author="Auteur">
        <w:r w:rsidRPr="00077DED" w:rsidDel="00F4165D">
          <w:rPr>
            <w:noProof/>
            <w:color w:val="7030A0"/>
          </w:rPr>
          <w:delText>GR.</w:delText>
        </w:r>
        <w:r w:rsidDel="00F4165D">
          <w:rPr>
            <w:noProof/>
            <w:color w:val="7030A0"/>
          </w:rPr>
          <w:delText>Professeurs.ClasseA</w:delText>
        </w:r>
        <w:r w:rsidDel="00F4165D">
          <w:rPr>
            <w:noProof/>
            <w:color w:val="7030A0"/>
          </w:rPr>
          <w:tab/>
        </w:r>
        <w:r w:rsidDel="00F4165D">
          <w:rPr>
            <w:noProof/>
            <w:color w:val="7030A0"/>
          </w:rPr>
          <w:tab/>
        </w:r>
        <w:r w:rsidDel="00F4165D">
          <w:rPr>
            <w:noProof/>
          </w:rPr>
          <w:delText>Lecture</w:delText>
        </w:r>
      </w:del>
    </w:p>
    <w:p w14:paraId="063A1014" w14:textId="6811447F" w:rsidR="00CB6944" w:rsidDel="00F4165D" w:rsidRDefault="00CB6944">
      <w:pPr>
        <w:rPr>
          <w:del w:id="1553" w:author="Auteur"/>
          <w:noProof/>
        </w:rPr>
        <w:pPrChange w:id="1554" w:author="Auteur">
          <w:pPr>
            <w:pStyle w:val="Paragraphedeliste"/>
            <w:numPr>
              <w:numId w:val="3"/>
            </w:numPr>
            <w:ind w:hanging="360"/>
          </w:pPr>
        </w:pPrChange>
      </w:pPr>
      <w:del w:id="1555" w:author="Auteur">
        <w:r w:rsidRPr="00DC4BB5" w:rsidDel="00F4165D">
          <w:rPr>
            <w:noProof/>
            <w:color w:val="0070C0"/>
          </w:rPr>
          <w:delText>GR.Professeurs.ClasseB</w:delText>
        </w:r>
        <w:r w:rsidDel="00F4165D">
          <w:rPr>
            <w:noProof/>
            <w:color w:val="0070C0"/>
          </w:rPr>
          <w:tab/>
        </w:r>
        <w:r w:rsidDel="00F4165D">
          <w:rPr>
            <w:noProof/>
            <w:color w:val="0070C0"/>
          </w:rPr>
          <w:tab/>
        </w:r>
        <w:r w:rsidRPr="00A3255F" w:rsidDel="00F4165D">
          <w:rPr>
            <w:noProof/>
          </w:rPr>
          <w:delText>Lecture</w:delText>
        </w:r>
      </w:del>
    </w:p>
    <w:p w14:paraId="7C877FBE" w14:textId="6B890C78" w:rsidR="00CB6944" w:rsidRPr="00A3255F" w:rsidDel="00F4165D" w:rsidRDefault="00CB6944">
      <w:pPr>
        <w:rPr>
          <w:del w:id="1556" w:author="Auteur"/>
          <w:noProof/>
        </w:rPr>
        <w:pPrChange w:id="1557" w:author="Auteur">
          <w:pPr>
            <w:pStyle w:val="Paragraphedeliste"/>
            <w:numPr>
              <w:numId w:val="3"/>
            </w:numPr>
            <w:ind w:hanging="360"/>
          </w:pPr>
        </w:pPrChange>
      </w:pPr>
      <w:del w:id="1558" w:author="Auteur">
        <w:r w:rsidRPr="00DC4BB5" w:rsidDel="00F4165D">
          <w:rPr>
            <w:noProof/>
            <w:color w:val="9600F2"/>
          </w:rPr>
          <w:delText>GR.Professeurs.ClasseC</w:delText>
        </w:r>
        <w:r w:rsidDel="00F4165D">
          <w:rPr>
            <w:noProof/>
            <w:color w:val="9600F2"/>
          </w:rPr>
          <w:tab/>
        </w:r>
        <w:r w:rsidDel="00F4165D">
          <w:rPr>
            <w:noProof/>
            <w:color w:val="9600F2"/>
          </w:rPr>
          <w:tab/>
        </w:r>
        <w:r w:rsidRPr="00A3255F" w:rsidDel="00F4165D">
          <w:rPr>
            <w:noProof/>
          </w:rPr>
          <w:delText>Lecture</w:delText>
        </w:r>
      </w:del>
    </w:p>
    <w:p w14:paraId="753C89DE" w14:textId="5D76E342" w:rsidR="00CB6944" w:rsidDel="00F4165D" w:rsidRDefault="00CB6944">
      <w:pPr>
        <w:rPr>
          <w:del w:id="1559" w:author="Auteur"/>
          <w:noProof/>
        </w:rPr>
        <w:pPrChange w:id="1560" w:author="Auteur">
          <w:pPr>
            <w:pStyle w:val="Paragraphedeliste"/>
            <w:numPr>
              <w:numId w:val="3"/>
            </w:numPr>
            <w:ind w:hanging="360"/>
          </w:pPr>
        </w:pPrChange>
      </w:pPr>
      <w:del w:id="1561" w:author="Auteur">
        <w:r w:rsidRPr="00B05331" w:rsidDel="00F4165D">
          <w:rPr>
            <w:noProof/>
            <w:color w:val="00B0F0"/>
          </w:rPr>
          <w:delText>GR.Employés</w:delText>
        </w:r>
        <w:r w:rsidDel="00F4165D">
          <w:rPr>
            <w:noProof/>
            <w:color w:val="00B0F0"/>
          </w:rPr>
          <w:tab/>
        </w:r>
        <w:r w:rsidDel="00F4165D">
          <w:rPr>
            <w:noProof/>
            <w:color w:val="00B0F0"/>
          </w:rPr>
          <w:tab/>
        </w:r>
        <w:r w:rsidDel="00F4165D">
          <w:rPr>
            <w:noProof/>
            <w:color w:val="00B0F0"/>
          </w:rPr>
          <w:tab/>
        </w:r>
        <w:r w:rsidDel="00F4165D">
          <w:rPr>
            <w:noProof/>
          </w:rPr>
          <w:delText>Aucun</w:delText>
        </w:r>
      </w:del>
    </w:p>
    <w:p w14:paraId="24072100" w14:textId="34F93617" w:rsidR="00835237" w:rsidDel="00F4165D" w:rsidRDefault="00835237">
      <w:pPr>
        <w:rPr>
          <w:del w:id="1562" w:author="Auteur"/>
          <w:noProof/>
        </w:rPr>
      </w:pPr>
    </w:p>
    <w:p w14:paraId="4992F343" w14:textId="579CE566" w:rsidR="00CB6944" w:rsidDel="00F4165D" w:rsidRDefault="00CB6944">
      <w:pPr>
        <w:rPr>
          <w:del w:id="1563" w:author="Auteur"/>
          <w:noProof/>
        </w:rPr>
      </w:pPr>
    </w:p>
    <w:p w14:paraId="6851C661" w14:textId="39195A1D" w:rsidR="00CB6944" w:rsidDel="00F4165D" w:rsidRDefault="00CB6944">
      <w:pPr>
        <w:rPr>
          <w:del w:id="1564" w:author="Auteur"/>
          <w:noProof/>
        </w:rPr>
      </w:pPr>
    </w:p>
    <w:p w14:paraId="091F5B06" w14:textId="1CA2DF22" w:rsidR="00CB6944" w:rsidDel="00F4165D" w:rsidRDefault="00CB6944">
      <w:pPr>
        <w:rPr>
          <w:del w:id="1565" w:author="Auteur"/>
          <w:noProof/>
        </w:rPr>
      </w:pPr>
    </w:p>
    <w:p w14:paraId="288307BD" w14:textId="56D7DD8F" w:rsidR="00CB6944" w:rsidDel="00F4165D" w:rsidRDefault="00B10850">
      <w:pPr>
        <w:rPr>
          <w:del w:id="1566" w:author="Auteur"/>
          <w:noProof/>
        </w:rPr>
      </w:pPr>
      <w:del w:id="1567" w:author="Auteur">
        <w:r w:rsidDel="00F4165D">
          <w:rPr>
            <w:noProof/>
          </w:rPr>
          <w:delText>A l’intèrieur du dossier Professeurs se trouve</w:delText>
        </w:r>
      </w:del>
      <w:ins w:id="1568" w:author="Auteur">
        <w:del w:id="1569" w:author="Auteur">
          <w:r w:rsidR="0052459D" w:rsidDel="00F4165D">
            <w:rPr>
              <w:noProof/>
            </w:rPr>
            <w:delText>nt</w:delText>
          </w:r>
        </w:del>
      </w:ins>
      <w:del w:id="1570" w:author="Auteur">
        <w:r w:rsidDel="00F4165D">
          <w:rPr>
            <w:noProof/>
          </w:rPr>
          <w:delText xml:space="preserve"> 5 dossiers, un pour chaque matière, et donc pour chaques professeurs. Il nous faut donc retirer </w:delText>
        </w:r>
        <w:r w:rsidR="00411688" w:rsidDel="00F4165D">
          <w:rPr>
            <w:noProof/>
          </w:rPr>
          <w:delText>les groupes de professeurs du partage de ces dossiers, pour que seul</w:delText>
        </w:r>
      </w:del>
      <w:ins w:id="1571" w:author="Auteur">
        <w:del w:id="1572" w:author="Auteur">
          <w:r w:rsidR="00D164A3" w:rsidDel="00F4165D">
            <w:rPr>
              <w:noProof/>
            </w:rPr>
            <w:delText>s</w:delText>
          </w:r>
        </w:del>
      </w:ins>
      <w:del w:id="1573" w:author="Auteur">
        <w:r w:rsidR="00411688" w:rsidDel="00F4165D">
          <w:rPr>
            <w:noProof/>
          </w:rPr>
          <w:delText xml:space="preserve"> les utilisateurs, individuellement, puisse</w:delText>
        </w:r>
      </w:del>
      <w:ins w:id="1574" w:author="Auteur">
        <w:del w:id="1575" w:author="Auteur">
          <w:r w:rsidR="00D164A3" w:rsidDel="00F4165D">
            <w:rPr>
              <w:noProof/>
            </w:rPr>
            <w:delText>nt</w:delText>
          </w:r>
        </w:del>
      </w:ins>
      <w:del w:id="1576" w:author="Auteur">
        <w:r w:rsidR="00411688" w:rsidDel="00F4165D">
          <w:rPr>
            <w:noProof/>
          </w:rPr>
          <w:delText xml:space="preserve"> accéder à ses </w:delText>
        </w:r>
      </w:del>
      <w:ins w:id="1577" w:author="Auteur">
        <w:del w:id="1578" w:author="Auteur">
          <w:r w:rsidR="00DC6C98" w:rsidDel="00F4165D">
            <w:rPr>
              <w:noProof/>
            </w:rPr>
            <w:delText xml:space="preserve">leurs </w:delText>
          </w:r>
        </w:del>
      </w:ins>
      <w:del w:id="1579" w:author="Auteur">
        <w:r w:rsidR="00411688" w:rsidDel="00F4165D">
          <w:rPr>
            <w:noProof/>
          </w:rPr>
          <w:delText>dossiers ( et penser a ne pas mettre les groupes de professeurs en accés « refusé », car les professeurs faisant partie de ces groupes</w:delText>
        </w:r>
        <w:r w:rsidR="00BC609C" w:rsidDel="00F4165D">
          <w:rPr>
            <w:noProof/>
          </w:rPr>
          <w:delText>, ils se verront refuser l’accés a leurs dossier privé ).</w:delText>
        </w:r>
      </w:del>
    </w:p>
    <w:p w14:paraId="62013BE7" w14:textId="325BAE29" w:rsidR="00BC609C" w:rsidDel="00F4165D" w:rsidRDefault="00BC609C">
      <w:pPr>
        <w:rPr>
          <w:del w:id="1580" w:author="Auteur"/>
          <w:noProof/>
        </w:rPr>
      </w:pPr>
    </w:p>
    <w:p w14:paraId="36B98363" w14:textId="60A65C15" w:rsidR="00215CD0" w:rsidDel="00F4165D" w:rsidRDefault="0034788A">
      <w:pPr>
        <w:rPr>
          <w:del w:id="1581" w:author="Auteur"/>
          <w:noProof/>
        </w:rPr>
      </w:pPr>
      <w:del w:id="1582" w:author="Auteur">
        <w:r w:rsidDel="00F4165D">
          <w:rPr>
            <w:noProof/>
          </w:rPr>
          <w:drawing>
            <wp:anchor distT="0" distB="0" distL="114300" distR="114300" simplePos="0" relativeHeight="251679744" behindDoc="0" locked="0" layoutInCell="1" allowOverlap="1" wp14:anchorId="4D26687C" wp14:editId="7887D259">
              <wp:simplePos x="0" y="0"/>
              <wp:positionH relativeFrom="margin">
                <wp:align>left</wp:align>
              </wp:positionH>
              <wp:positionV relativeFrom="page">
                <wp:posOffset>1805940</wp:posOffset>
              </wp:positionV>
              <wp:extent cx="6772275" cy="5731510"/>
              <wp:effectExtent l="0" t="0" r="9525" b="2540"/>
              <wp:wrapSquare wrapText="bothSides"/>
              <wp:docPr id="154041990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72275" cy="5731510"/>
                      </a:xfrm>
                      <a:prstGeom prst="rect">
                        <a:avLst/>
                      </a:prstGeom>
                      <a:noFill/>
                      <a:ln>
                        <a:noFill/>
                      </a:ln>
                    </pic:spPr>
                  </pic:pic>
                </a:graphicData>
              </a:graphic>
            </wp:anchor>
          </w:drawing>
        </w:r>
      </w:del>
    </w:p>
    <w:p w14:paraId="2DB888C8" w14:textId="69276A7E" w:rsidR="0034788A" w:rsidDel="00F4165D" w:rsidRDefault="0034788A">
      <w:pPr>
        <w:rPr>
          <w:del w:id="1583" w:author="Auteur"/>
          <w:noProof/>
        </w:rPr>
      </w:pPr>
    </w:p>
    <w:p w14:paraId="7124D089" w14:textId="282D4DF3" w:rsidR="0034788A" w:rsidDel="00F4165D" w:rsidRDefault="0034788A">
      <w:pPr>
        <w:rPr>
          <w:del w:id="1584" w:author="Auteur"/>
          <w:noProof/>
        </w:rPr>
      </w:pPr>
    </w:p>
    <w:p w14:paraId="68C084D3" w14:textId="0CFF4C12" w:rsidR="00BC609C" w:rsidDel="00F4165D" w:rsidRDefault="00215CD0">
      <w:pPr>
        <w:rPr>
          <w:del w:id="1585" w:author="Auteur"/>
          <w:noProof/>
        </w:rPr>
      </w:pPr>
      <w:del w:id="1586" w:author="Auteur">
        <w:r w:rsidDel="00F4165D">
          <w:rPr>
            <w:noProof/>
          </w:rPr>
          <w:delText>Nous répétons l’opération sur les 5 dossiers, en ne donnant un accés en lecture</w:delText>
        </w:r>
        <w:r w:rsidR="00010A0A" w:rsidDel="00F4165D">
          <w:rPr>
            <w:noProof/>
          </w:rPr>
          <w:delText>/</w:delText>
        </w:r>
        <w:r w:rsidDel="00F4165D">
          <w:rPr>
            <w:noProof/>
          </w:rPr>
          <w:delText>écriture qu’aux utilisateurs</w:delText>
        </w:r>
        <w:r w:rsidR="000F2728" w:rsidDel="00F4165D">
          <w:rPr>
            <w:noProof/>
          </w:rPr>
          <w:delText xml:space="preserve"> correspondant </w:delText>
        </w:r>
        <w:r w:rsidR="00856F5E" w:rsidDel="00F4165D">
          <w:rPr>
            <w:noProof/>
          </w:rPr>
          <w:delText>à</w:delText>
        </w:r>
        <w:r w:rsidR="000F2728" w:rsidDel="00F4165D">
          <w:rPr>
            <w:noProof/>
          </w:rPr>
          <w:delText xml:space="preserve"> chaques matières (ici, pour le dossier Anglais, le seul utilisateur pouvant accéder au dossier est Mr. Prof Anglais).</w:delText>
        </w:r>
        <w:r w:rsidR="00856F5E" w:rsidDel="00F4165D">
          <w:rPr>
            <w:noProof/>
          </w:rPr>
          <w:delText xml:space="preserve"> </w:delText>
        </w:r>
        <w:r w:rsidR="0034788A" w:rsidDel="00F4165D">
          <w:rPr>
            <w:noProof/>
          </w:rPr>
          <w:delText>Les Groupes d’élèves et d’employés sont toujours en accés refusés, car ils ne sont pas censé accéder aux dossier privé des professeurs.</w:delText>
        </w:r>
      </w:del>
    </w:p>
    <w:p w14:paraId="6292C8BE" w14:textId="39161712" w:rsidR="0034788A" w:rsidDel="00F4165D" w:rsidRDefault="0034788A">
      <w:pPr>
        <w:rPr>
          <w:del w:id="1587" w:author="Auteur"/>
          <w:noProof/>
        </w:rPr>
      </w:pPr>
    </w:p>
    <w:p w14:paraId="1A8AF0B0" w14:textId="1F7FE0C9" w:rsidR="0034788A" w:rsidDel="00F4165D" w:rsidRDefault="0034788A">
      <w:pPr>
        <w:rPr>
          <w:del w:id="1588" w:author="Auteur"/>
          <w:noProof/>
        </w:rPr>
      </w:pPr>
    </w:p>
    <w:p w14:paraId="529B4C66" w14:textId="07DF514B" w:rsidR="00D73B8B" w:rsidDel="00F4165D" w:rsidRDefault="00D73B8B">
      <w:pPr>
        <w:rPr>
          <w:del w:id="1589" w:author="Auteur"/>
          <w:noProof/>
        </w:rPr>
      </w:pPr>
    </w:p>
    <w:p w14:paraId="5C2A1E93" w14:textId="1D3E6EA8" w:rsidR="00D73B8B" w:rsidDel="00F4165D" w:rsidRDefault="00D73B8B">
      <w:pPr>
        <w:rPr>
          <w:del w:id="1590" w:author="Auteur"/>
          <w:noProof/>
        </w:rPr>
      </w:pPr>
    </w:p>
    <w:p w14:paraId="7A935060" w14:textId="7F27F6A6" w:rsidR="00D73B8B" w:rsidDel="00F4165D" w:rsidRDefault="00D73B8B">
      <w:pPr>
        <w:rPr>
          <w:del w:id="1591" w:author="Auteur"/>
          <w:noProof/>
        </w:rPr>
      </w:pPr>
    </w:p>
    <w:p w14:paraId="32385191" w14:textId="3B2E336B" w:rsidR="00D73B8B" w:rsidDel="00F4165D" w:rsidRDefault="00D73B8B">
      <w:pPr>
        <w:rPr>
          <w:del w:id="1592" w:author="Auteur"/>
          <w:noProof/>
        </w:rPr>
      </w:pPr>
    </w:p>
    <w:p w14:paraId="2D3E4ED8" w14:textId="022CF904" w:rsidR="00D73B8B" w:rsidDel="00F4165D" w:rsidRDefault="00FE339B">
      <w:pPr>
        <w:rPr>
          <w:del w:id="1593" w:author="Auteur"/>
          <w:noProof/>
        </w:rPr>
      </w:pPr>
      <w:del w:id="1594" w:author="Auteur">
        <w:r w:rsidDel="00F4165D">
          <w:rPr>
            <w:noProof/>
          </w:rPr>
          <w:drawing>
            <wp:anchor distT="0" distB="0" distL="114300" distR="114300" simplePos="0" relativeHeight="251680768" behindDoc="0" locked="0" layoutInCell="1" allowOverlap="1" wp14:anchorId="3AEFC87D" wp14:editId="1E603A8F">
              <wp:simplePos x="0" y="0"/>
              <wp:positionH relativeFrom="column">
                <wp:posOffset>945</wp:posOffset>
              </wp:positionH>
              <wp:positionV relativeFrom="page">
                <wp:posOffset>460917</wp:posOffset>
              </wp:positionV>
              <wp:extent cx="3412490" cy="4267200"/>
              <wp:effectExtent l="0" t="0" r="0" b="0"/>
              <wp:wrapSquare wrapText="bothSides"/>
              <wp:docPr id="2188762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12490" cy="4267200"/>
                      </a:xfrm>
                      <a:prstGeom prst="rect">
                        <a:avLst/>
                      </a:prstGeom>
                      <a:noFill/>
                      <a:ln>
                        <a:noFill/>
                      </a:ln>
                    </pic:spPr>
                  </pic:pic>
                </a:graphicData>
              </a:graphic>
            </wp:anchor>
          </w:drawing>
        </w:r>
        <w:r w:rsidR="004D65FC" w:rsidDel="00F4165D">
          <w:rPr>
            <w:noProof/>
          </w:rPr>
          <w:delText>Pour le dossier Classe A, nous donnons l’accés en lecture aux employés, pour qu’ils puissent accéder au dossier commun employés plus tard, nous refusons l’accé</w:delText>
        </w:r>
        <w:r w:rsidR="00BD7CCE" w:rsidDel="00F4165D">
          <w:rPr>
            <w:noProof/>
          </w:rPr>
          <w:delText>s aux</w:delText>
        </w:r>
        <w:r w:rsidDel="00F4165D">
          <w:rPr>
            <w:noProof/>
          </w:rPr>
          <w:delText xml:space="preserve"> </w:delText>
        </w:r>
        <w:r w:rsidR="00174707" w:rsidDel="00F4165D">
          <w:rPr>
            <w:noProof/>
          </w:rPr>
          <w:delText>groupes d’élèves de Classe B et C, et nous donnons un accés en lecture au GR.Professeurs.ClasseA</w:delText>
        </w:r>
        <w:r w:rsidR="0011189C" w:rsidDel="00F4165D">
          <w:rPr>
            <w:noProof/>
          </w:rPr>
          <w:delText xml:space="preserve">. Nous retirons le GR.Professeurs du partage </w:delText>
        </w:r>
        <w:r w:rsidR="007240E0" w:rsidDel="00F4165D">
          <w:rPr>
            <w:noProof/>
          </w:rPr>
          <w:delText>car seul 2 professeurs devront avoir accés a ce dossier (La classe A n’ayant que 2 matières).</w:delText>
        </w:r>
      </w:del>
    </w:p>
    <w:p w14:paraId="3FC0272C" w14:textId="1259CF6B" w:rsidR="0034788A" w:rsidDel="00F4165D" w:rsidRDefault="0034788A">
      <w:pPr>
        <w:rPr>
          <w:del w:id="1595" w:author="Auteur"/>
          <w:noProof/>
        </w:rPr>
      </w:pPr>
    </w:p>
    <w:p w14:paraId="55B512F5" w14:textId="1A7701DC" w:rsidR="0034788A" w:rsidDel="00F4165D" w:rsidRDefault="0034788A">
      <w:pPr>
        <w:rPr>
          <w:del w:id="1596" w:author="Auteur"/>
          <w:noProof/>
        </w:rPr>
      </w:pPr>
    </w:p>
    <w:p w14:paraId="0639CC2A" w14:textId="25B4D20C" w:rsidR="007240E0" w:rsidDel="00F4165D" w:rsidRDefault="007240E0">
      <w:pPr>
        <w:rPr>
          <w:del w:id="1597" w:author="Auteur"/>
          <w:noProof/>
        </w:rPr>
      </w:pPr>
      <w:del w:id="1598" w:author="Auteur">
        <w:r w:rsidDel="00F4165D">
          <w:rPr>
            <w:noProof/>
          </w:rPr>
          <w:delText xml:space="preserve">Accés : </w:delText>
        </w:r>
      </w:del>
    </w:p>
    <w:p w14:paraId="725A2991" w14:textId="24EACEDB" w:rsidR="007240E0" w:rsidDel="00F4165D" w:rsidRDefault="007240E0">
      <w:pPr>
        <w:rPr>
          <w:del w:id="1599" w:author="Auteur"/>
          <w:noProof/>
        </w:rPr>
      </w:pPr>
    </w:p>
    <w:p w14:paraId="07F9965E" w14:textId="2D108E22" w:rsidR="007240E0" w:rsidRPr="00AA6BE4" w:rsidDel="00F4165D" w:rsidRDefault="007240E0">
      <w:pPr>
        <w:rPr>
          <w:del w:id="1600" w:author="Auteur"/>
          <w:noProof/>
        </w:rPr>
        <w:pPrChange w:id="1601" w:author="Auteur">
          <w:pPr>
            <w:pStyle w:val="Paragraphedeliste"/>
            <w:numPr>
              <w:numId w:val="3"/>
            </w:numPr>
            <w:ind w:hanging="360"/>
          </w:pPr>
        </w:pPrChange>
      </w:pPr>
      <w:del w:id="1602" w:author="Auteur">
        <w:r w:rsidRPr="00077DED" w:rsidDel="00F4165D">
          <w:rPr>
            <w:noProof/>
            <w:color w:val="FF0000"/>
          </w:rPr>
          <w:delText>GR.</w:delText>
        </w:r>
        <w:r w:rsidDel="00F4165D">
          <w:rPr>
            <w:noProof/>
            <w:color w:val="FF0000"/>
          </w:rPr>
          <w:delText>Professeurs</w:delText>
        </w:r>
        <w:r w:rsidDel="00F4165D">
          <w:rPr>
            <w:noProof/>
            <w:color w:val="FF0000"/>
          </w:rPr>
          <w:tab/>
        </w:r>
        <w:r w:rsidDel="00F4165D">
          <w:rPr>
            <w:noProof/>
            <w:color w:val="FF0000"/>
          </w:rPr>
          <w:tab/>
        </w:r>
        <w:r w:rsidDel="00F4165D">
          <w:rPr>
            <w:noProof/>
          </w:rPr>
          <w:tab/>
          <w:delText>Aucun</w:delText>
        </w:r>
      </w:del>
    </w:p>
    <w:p w14:paraId="0D0A3CD7" w14:textId="35B66877" w:rsidR="007240E0" w:rsidRPr="00BF6043" w:rsidDel="00F4165D" w:rsidRDefault="007240E0">
      <w:pPr>
        <w:rPr>
          <w:del w:id="1603" w:author="Auteur"/>
          <w:noProof/>
        </w:rPr>
        <w:pPrChange w:id="1604" w:author="Auteur">
          <w:pPr>
            <w:pStyle w:val="Paragraphedeliste"/>
            <w:numPr>
              <w:numId w:val="3"/>
            </w:numPr>
            <w:ind w:hanging="360"/>
          </w:pPr>
        </w:pPrChange>
      </w:pPr>
      <w:del w:id="1605" w:author="Auteur">
        <w:r w:rsidRPr="00077DED" w:rsidDel="00F4165D">
          <w:rPr>
            <w:noProof/>
            <w:color w:val="009095" w:themeColor="accent2" w:themeShade="BF"/>
          </w:rPr>
          <w:delText>GR.</w:delText>
        </w:r>
        <w:r w:rsidDel="00F4165D">
          <w:rPr>
            <w:noProof/>
            <w:color w:val="009095" w:themeColor="accent2" w:themeShade="BF"/>
          </w:rPr>
          <w:delText>Eleves.ClasseA</w:delText>
        </w:r>
        <w:r w:rsidDel="00F4165D">
          <w:rPr>
            <w:noProof/>
            <w:color w:val="009095" w:themeColor="accent2" w:themeShade="BF"/>
          </w:rPr>
          <w:tab/>
        </w:r>
        <w:r w:rsidDel="00F4165D">
          <w:rPr>
            <w:noProof/>
          </w:rPr>
          <w:tab/>
        </w:r>
        <w:r w:rsidDel="00F4165D">
          <w:rPr>
            <w:noProof/>
          </w:rPr>
          <w:tab/>
          <w:delText>Lecture</w:delText>
        </w:r>
      </w:del>
    </w:p>
    <w:p w14:paraId="5CCCA96B" w14:textId="09F93C31" w:rsidR="007240E0" w:rsidRPr="00AA6BE4" w:rsidDel="00F4165D" w:rsidRDefault="007240E0">
      <w:pPr>
        <w:rPr>
          <w:del w:id="1606" w:author="Auteur"/>
          <w:noProof/>
        </w:rPr>
        <w:pPrChange w:id="1607" w:author="Auteur">
          <w:pPr>
            <w:pStyle w:val="Paragraphedeliste"/>
            <w:numPr>
              <w:numId w:val="3"/>
            </w:numPr>
            <w:ind w:hanging="360"/>
          </w:pPr>
        </w:pPrChange>
      </w:pPr>
      <w:del w:id="1608" w:author="Auteur">
        <w:r w:rsidRPr="00077DED" w:rsidDel="00F4165D">
          <w:rPr>
            <w:noProof/>
            <w:color w:val="FFC000"/>
          </w:rPr>
          <w:delText>GR.</w:delText>
        </w:r>
        <w:r w:rsidDel="00F4165D">
          <w:rPr>
            <w:noProof/>
            <w:color w:val="FFC000"/>
          </w:rPr>
          <w:delText>Eleves.ClasseB</w:delText>
        </w:r>
        <w:r w:rsidDel="00F4165D">
          <w:rPr>
            <w:noProof/>
            <w:color w:val="FFC000"/>
          </w:rPr>
          <w:tab/>
        </w:r>
        <w:r w:rsidDel="00F4165D">
          <w:rPr>
            <w:noProof/>
            <w:color w:val="FFC000"/>
          </w:rPr>
          <w:tab/>
        </w:r>
        <w:r w:rsidDel="00F4165D">
          <w:rPr>
            <w:noProof/>
            <w:color w:val="FFC000"/>
          </w:rPr>
          <w:tab/>
        </w:r>
        <w:r w:rsidDel="00F4165D">
          <w:rPr>
            <w:noProof/>
          </w:rPr>
          <w:delText>Aucun</w:delText>
        </w:r>
      </w:del>
    </w:p>
    <w:p w14:paraId="328C593F" w14:textId="3D043288" w:rsidR="007240E0" w:rsidRPr="00BF6043" w:rsidDel="00F4165D" w:rsidRDefault="007240E0">
      <w:pPr>
        <w:rPr>
          <w:del w:id="1609" w:author="Auteur"/>
          <w:noProof/>
        </w:rPr>
        <w:pPrChange w:id="1610" w:author="Auteur">
          <w:pPr>
            <w:pStyle w:val="Paragraphedeliste"/>
            <w:numPr>
              <w:numId w:val="3"/>
            </w:numPr>
            <w:ind w:hanging="360"/>
          </w:pPr>
        </w:pPrChange>
      </w:pPr>
      <w:del w:id="1611" w:author="Auteur">
        <w:r w:rsidRPr="00077DED" w:rsidDel="00F4165D">
          <w:rPr>
            <w:noProof/>
            <w:color w:val="00B050"/>
          </w:rPr>
          <w:delText>GR.</w:delText>
        </w:r>
        <w:r w:rsidDel="00F4165D">
          <w:rPr>
            <w:noProof/>
            <w:color w:val="00B050"/>
          </w:rPr>
          <w:delText>Eleves.ClasseC</w:delText>
        </w:r>
        <w:r w:rsidDel="00F4165D">
          <w:rPr>
            <w:noProof/>
            <w:color w:val="00B050"/>
          </w:rPr>
          <w:tab/>
        </w:r>
        <w:r w:rsidDel="00F4165D">
          <w:rPr>
            <w:noProof/>
            <w:color w:val="00B050"/>
          </w:rPr>
          <w:tab/>
        </w:r>
        <w:r w:rsidDel="00F4165D">
          <w:rPr>
            <w:noProof/>
            <w:color w:val="00B050"/>
          </w:rPr>
          <w:tab/>
        </w:r>
        <w:r w:rsidDel="00F4165D">
          <w:rPr>
            <w:noProof/>
          </w:rPr>
          <w:delText>Aucun</w:delText>
        </w:r>
      </w:del>
    </w:p>
    <w:p w14:paraId="4D488487" w14:textId="701DDF3B" w:rsidR="007240E0" w:rsidDel="00F4165D" w:rsidRDefault="007240E0">
      <w:pPr>
        <w:rPr>
          <w:del w:id="1612" w:author="Auteur"/>
          <w:noProof/>
        </w:rPr>
        <w:pPrChange w:id="1613" w:author="Auteur">
          <w:pPr>
            <w:pStyle w:val="Paragraphedeliste"/>
            <w:numPr>
              <w:numId w:val="3"/>
            </w:numPr>
            <w:ind w:hanging="360"/>
          </w:pPr>
        </w:pPrChange>
      </w:pPr>
      <w:del w:id="1614" w:author="Auteur">
        <w:r w:rsidRPr="00077DED" w:rsidDel="00F4165D">
          <w:rPr>
            <w:noProof/>
            <w:color w:val="7030A0"/>
          </w:rPr>
          <w:delText>GR.</w:delText>
        </w:r>
        <w:r w:rsidDel="00F4165D">
          <w:rPr>
            <w:noProof/>
            <w:color w:val="7030A0"/>
          </w:rPr>
          <w:delText>Professeurs.ClasseA</w:delText>
        </w:r>
        <w:r w:rsidDel="00F4165D">
          <w:rPr>
            <w:noProof/>
            <w:color w:val="7030A0"/>
          </w:rPr>
          <w:tab/>
        </w:r>
        <w:r w:rsidDel="00F4165D">
          <w:rPr>
            <w:noProof/>
            <w:color w:val="7030A0"/>
          </w:rPr>
          <w:tab/>
        </w:r>
        <w:r w:rsidDel="00F4165D">
          <w:rPr>
            <w:noProof/>
          </w:rPr>
          <w:delText>Lecture</w:delText>
        </w:r>
      </w:del>
    </w:p>
    <w:p w14:paraId="7211032F" w14:textId="2923B401" w:rsidR="007240E0" w:rsidDel="00F4165D" w:rsidRDefault="007240E0">
      <w:pPr>
        <w:rPr>
          <w:del w:id="1615" w:author="Auteur"/>
          <w:noProof/>
        </w:rPr>
        <w:pPrChange w:id="1616" w:author="Auteur">
          <w:pPr>
            <w:pStyle w:val="Paragraphedeliste"/>
            <w:numPr>
              <w:numId w:val="3"/>
            </w:numPr>
            <w:ind w:hanging="360"/>
          </w:pPr>
        </w:pPrChange>
      </w:pPr>
      <w:del w:id="1617" w:author="Auteur">
        <w:r w:rsidRPr="00DC4BB5" w:rsidDel="00F4165D">
          <w:rPr>
            <w:noProof/>
            <w:color w:val="0070C0"/>
          </w:rPr>
          <w:delText>GR.Professeurs.ClasseB</w:delText>
        </w:r>
        <w:r w:rsidDel="00F4165D">
          <w:rPr>
            <w:noProof/>
            <w:color w:val="0070C0"/>
          </w:rPr>
          <w:tab/>
        </w:r>
        <w:r w:rsidDel="00F4165D">
          <w:rPr>
            <w:noProof/>
            <w:color w:val="0070C0"/>
          </w:rPr>
          <w:tab/>
        </w:r>
        <w:r w:rsidDel="00F4165D">
          <w:rPr>
            <w:noProof/>
          </w:rPr>
          <w:delText>Aucun</w:delText>
        </w:r>
      </w:del>
    </w:p>
    <w:p w14:paraId="11B4219B" w14:textId="355663F9" w:rsidR="007240E0" w:rsidRPr="00A3255F" w:rsidDel="00F4165D" w:rsidRDefault="007240E0">
      <w:pPr>
        <w:rPr>
          <w:del w:id="1618" w:author="Auteur"/>
          <w:noProof/>
        </w:rPr>
        <w:pPrChange w:id="1619" w:author="Auteur">
          <w:pPr>
            <w:pStyle w:val="Paragraphedeliste"/>
            <w:numPr>
              <w:numId w:val="3"/>
            </w:numPr>
            <w:ind w:hanging="360"/>
          </w:pPr>
        </w:pPrChange>
      </w:pPr>
      <w:del w:id="1620" w:author="Auteur">
        <w:r w:rsidRPr="00DC4BB5" w:rsidDel="00F4165D">
          <w:rPr>
            <w:noProof/>
            <w:color w:val="9600F2"/>
          </w:rPr>
          <w:delText>GR.Professeurs.ClasseC</w:delText>
        </w:r>
        <w:r w:rsidDel="00F4165D">
          <w:rPr>
            <w:noProof/>
            <w:color w:val="9600F2"/>
          </w:rPr>
          <w:tab/>
        </w:r>
        <w:r w:rsidDel="00F4165D">
          <w:rPr>
            <w:noProof/>
            <w:color w:val="9600F2"/>
          </w:rPr>
          <w:tab/>
        </w:r>
        <w:r w:rsidDel="00F4165D">
          <w:rPr>
            <w:noProof/>
          </w:rPr>
          <w:delText>Aucun</w:delText>
        </w:r>
      </w:del>
    </w:p>
    <w:p w14:paraId="4679F0C7" w14:textId="41401CD0" w:rsidR="007240E0" w:rsidDel="00F4165D" w:rsidRDefault="007240E0">
      <w:pPr>
        <w:rPr>
          <w:del w:id="1621" w:author="Auteur"/>
          <w:noProof/>
        </w:rPr>
        <w:pPrChange w:id="1622" w:author="Auteur">
          <w:pPr>
            <w:pStyle w:val="Paragraphedeliste"/>
            <w:numPr>
              <w:numId w:val="3"/>
            </w:numPr>
            <w:ind w:hanging="360"/>
          </w:pPr>
        </w:pPrChange>
      </w:pPr>
      <w:del w:id="1623" w:author="Auteur">
        <w:r w:rsidRPr="00B05331" w:rsidDel="00F4165D">
          <w:rPr>
            <w:noProof/>
            <w:color w:val="00B0F0"/>
          </w:rPr>
          <w:delText>GR.Employés</w:delText>
        </w:r>
        <w:r w:rsidDel="00F4165D">
          <w:rPr>
            <w:noProof/>
            <w:color w:val="00B0F0"/>
          </w:rPr>
          <w:tab/>
        </w:r>
        <w:r w:rsidDel="00F4165D">
          <w:rPr>
            <w:noProof/>
            <w:color w:val="00B0F0"/>
          </w:rPr>
          <w:tab/>
        </w:r>
        <w:r w:rsidDel="00F4165D">
          <w:rPr>
            <w:noProof/>
            <w:color w:val="00B0F0"/>
          </w:rPr>
          <w:tab/>
        </w:r>
        <w:r w:rsidDel="00F4165D">
          <w:rPr>
            <w:noProof/>
          </w:rPr>
          <w:delText>Aucun</w:delText>
        </w:r>
      </w:del>
    </w:p>
    <w:p w14:paraId="3DCA503D" w14:textId="539E396B" w:rsidR="0034788A" w:rsidDel="00F4165D" w:rsidRDefault="0034788A">
      <w:pPr>
        <w:rPr>
          <w:del w:id="1624" w:author="Auteur"/>
          <w:noProof/>
        </w:rPr>
      </w:pPr>
    </w:p>
    <w:p w14:paraId="44E95BB8" w14:textId="780DA040" w:rsidR="0034788A" w:rsidDel="00F4165D" w:rsidRDefault="0034788A">
      <w:pPr>
        <w:rPr>
          <w:del w:id="1625" w:author="Auteur"/>
          <w:noProof/>
        </w:rPr>
      </w:pPr>
    </w:p>
    <w:p w14:paraId="0F5C305D" w14:textId="3DC9A40C" w:rsidR="00B66B6A" w:rsidDel="00F4165D" w:rsidRDefault="00B66B6A">
      <w:pPr>
        <w:rPr>
          <w:del w:id="1626" w:author="Auteur"/>
          <w:noProof/>
        </w:rPr>
      </w:pPr>
    </w:p>
    <w:p w14:paraId="59A1E229" w14:textId="7BA7304E" w:rsidR="00B66B6A" w:rsidDel="00F4165D" w:rsidRDefault="00B66B6A">
      <w:pPr>
        <w:rPr>
          <w:del w:id="1627" w:author="Auteur"/>
          <w:noProof/>
        </w:rPr>
      </w:pPr>
    </w:p>
    <w:p w14:paraId="48C28769" w14:textId="57F51945" w:rsidR="00B66B6A" w:rsidDel="00F4165D" w:rsidRDefault="00B66B6A">
      <w:pPr>
        <w:rPr>
          <w:del w:id="1628" w:author="Auteur"/>
          <w:noProof/>
        </w:rPr>
      </w:pPr>
    </w:p>
    <w:p w14:paraId="06D3370D" w14:textId="3A87126A" w:rsidR="00B93AF3" w:rsidDel="00F4165D" w:rsidRDefault="008C2E1D">
      <w:pPr>
        <w:rPr>
          <w:del w:id="1629" w:author="Auteur"/>
          <w:noProof/>
        </w:rPr>
      </w:pPr>
      <w:del w:id="1630" w:author="Auteur">
        <w:r w:rsidDel="00F4165D">
          <w:rPr>
            <w:noProof/>
          </w:rPr>
          <w:drawing>
            <wp:anchor distT="0" distB="0" distL="114300" distR="114300" simplePos="0" relativeHeight="251686912" behindDoc="0" locked="0" layoutInCell="1" allowOverlap="1" wp14:anchorId="05F19D57" wp14:editId="7A14DEE0">
              <wp:simplePos x="0" y="0"/>
              <wp:positionH relativeFrom="column">
                <wp:posOffset>3531266</wp:posOffset>
              </wp:positionH>
              <wp:positionV relativeFrom="page">
                <wp:posOffset>5411470</wp:posOffset>
              </wp:positionV>
              <wp:extent cx="3412490" cy="4267200"/>
              <wp:effectExtent l="0" t="0" r="0" b="0"/>
              <wp:wrapSquare wrapText="bothSides"/>
              <wp:docPr id="191652707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12490" cy="4267200"/>
                      </a:xfrm>
                      <a:prstGeom prst="rect">
                        <a:avLst/>
                      </a:prstGeom>
                      <a:noFill/>
                      <a:ln>
                        <a:noFill/>
                      </a:ln>
                    </pic:spPr>
                  </pic:pic>
                </a:graphicData>
              </a:graphic>
            </wp:anchor>
          </w:drawing>
        </w:r>
        <w:r w:rsidR="00B66B6A" w:rsidDel="00F4165D">
          <w:rPr>
            <w:noProof/>
          </w:rPr>
          <w:delText>Dans le dossier Commun Eleves A, qui se trouve donc dans le dossier Classe A, nous donnons l’accés en lecture au</w:delText>
        </w:r>
        <w:r w:rsidR="00B93AF3" w:rsidDel="00F4165D">
          <w:rPr>
            <w:noProof/>
          </w:rPr>
          <w:delText>x GR.Eleves.ClasseA, et au GR.Professeurs.ClasseA</w:delText>
        </w:r>
        <w:r w:rsidR="00572837" w:rsidDel="00F4165D">
          <w:rPr>
            <w:noProof/>
          </w:rPr>
          <w:delText xml:space="preserve">. </w:delText>
        </w:r>
        <w:r w:rsidR="00E57388" w:rsidDel="00F4165D">
          <w:rPr>
            <w:noProof/>
          </w:rPr>
          <w:delText>Les autres classes et les employés se veront notifier d’un refus s’ils tentent d’accéder au dossier.</w:delText>
        </w:r>
      </w:del>
    </w:p>
    <w:p w14:paraId="7AC46B32" w14:textId="6ADA2CB8" w:rsidR="009D10A9" w:rsidDel="00F4165D" w:rsidRDefault="009D10A9">
      <w:pPr>
        <w:rPr>
          <w:del w:id="1631" w:author="Auteur"/>
          <w:noProof/>
        </w:rPr>
      </w:pPr>
    </w:p>
    <w:p w14:paraId="379F27D7" w14:textId="487B0725" w:rsidR="009D10A9" w:rsidDel="00F4165D" w:rsidRDefault="009D10A9">
      <w:pPr>
        <w:rPr>
          <w:del w:id="1632" w:author="Auteur"/>
          <w:noProof/>
        </w:rPr>
      </w:pPr>
      <w:del w:id="1633" w:author="Auteur">
        <w:r w:rsidDel="00F4165D">
          <w:rPr>
            <w:noProof/>
          </w:rPr>
          <w:delText xml:space="preserve">Accés : </w:delText>
        </w:r>
      </w:del>
    </w:p>
    <w:p w14:paraId="6FC8329A" w14:textId="32CDFDFE" w:rsidR="009D10A9" w:rsidDel="00F4165D" w:rsidRDefault="009D10A9">
      <w:pPr>
        <w:rPr>
          <w:del w:id="1634" w:author="Auteur"/>
          <w:noProof/>
        </w:rPr>
      </w:pPr>
    </w:p>
    <w:p w14:paraId="6E4A336E" w14:textId="201C6602" w:rsidR="009D10A9" w:rsidRPr="00AA6BE4" w:rsidDel="00F4165D" w:rsidRDefault="009D10A9">
      <w:pPr>
        <w:rPr>
          <w:del w:id="1635" w:author="Auteur"/>
          <w:noProof/>
        </w:rPr>
        <w:pPrChange w:id="1636" w:author="Auteur">
          <w:pPr>
            <w:pStyle w:val="Paragraphedeliste"/>
            <w:numPr>
              <w:numId w:val="3"/>
            </w:numPr>
            <w:ind w:hanging="360"/>
          </w:pPr>
        </w:pPrChange>
      </w:pPr>
      <w:del w:id="1637" w:author="Auteur">
        <w:r w:rsidRPr="00077DED" w:rsidDel="00F4165D">
          <w:rPr>
            <w:noProof/>
            <w:color w:val="FF0000"/>
          </w:rPr>
          <w:delText>GR.</w:delText>
        </w:r>
        <w:r w:rsidDel="00F4165D">
          <w:rPr>
            <w:noProof/>
            <w:color w:val="FF0000"/>
          </w:rPr>
          <w:delText>Professeurs</w:delText>
        </w:r>
        <w:r w:rsidDel="00F4165D">
          <w:rPr>
            <w:noProof/>
            <w:color w:val="FF0000"/>
          </w:rPr>
          <w:tab/>
        </w:r>
        <w:r w:rsidDel="00F4165D">
          <w:rPr>
            <w:noProof/>
            <w:color w:val="FF0000"/>
          </w:rPr>
          <w:tab/>
        </w:r>
        <w:r w:rsidDel="00F4165D">
          <w:rPr>
            <w:noProof/>
          </w:rPr>
          <w:tab/>
          <w:delText>Aucun</w:delText>
        </w:r>
      </w:del>
    </w:p>
    <w:p w14:paraId="2FA3FBF9" w14:textId="605D155A" w:rsidR="009D10A9" w:rsidRPr="00BF6043" w:rsidDel="00F4165D" w:rsidRDefault="009D10A9">
      <w:pPr>
        <w:rPr>
          <w:del w:id="1638" w:author="Auteur"/>
          <w:noProof/>
        </w:rPr>
        <w:pPrChange w:id="1639" w:author="Auteur">
          <w:pPr>
            <w:pStyle w:val="Paragraphedeliste"/>
            <w:numPr>
              <w:numId w:val="3"/>
            </w:numPr>
            <w:ind w:hanging="360"/>
          </w:pPr>
        </w:pPrChange>
      </w:pPr>
      <w:del w:id="1640" w:author="Auteur">
        <w:r w:rsidRPr="00077DED" w:rsidDel="00F4165D">
          <w:rPr>
            <w:noProof/>
            <w:color w:val="009095" w:themeColor="accent2" w:themeShade="BF"/>
          </w:rPr>
          <w:delText>GR.</w:delText>
        </w:r>
        <w:r w:rsidDel="00F4165D">
          <w:rPr>
            <w:noProof/>
            <w:color w:val="009095" w:themeColor="accent2" w:themeShade="BF"/>
          </w:rPr>
          <w:delText>Eleves.ClasseA</w:delText>
        </w:r>
        <w:r w:rsidDel="00F4165D">
          <w:rPr>
            <w:noProof/>
            <w:color w:val="009095" w:themeColor="accent2" w:themeShade="BF"/>
          </w:rPr>
          <w:tab/>
        </w:r>
        <w:r w:rsidDel="00F4165D">
          <w:rPr>
            <w:noProof/>
          </w:rPr>
          <w:tab/>
        </w:r>
        <w:r w:rsidR="00572837" w:rsidDel="00F4165D">
          <w:rPr>
            <w:noProof/>
          </w:rPr>
          <w:tab/>
          <w:delText>Lecture</w:delText>
        </w:r>
      </w:del>
    </w:p>
    <w:p w14:paraId="4106406C" w14:textId="4B6386EA" w:rsidR="009D10A9" w:rsidRPr="00AA6BE4" w:rsidDel="00F4165D" w:rsidRDefault="009D10A9">
      <w:pPr>
        <w:rPr>
          <w:del w:id="1641" w:author="Auteur"/>
          <w:noProof/>
        </w:rPr>
        <w:pPrChange w:id="1642" w:author="Auteur">
          <w:pPr>
            <w:pStyle w:val="Paragraphedeliste"/>
            <w:numPr>
              <w:numId w:val="3"/>
            </w:numPr>
            <w:ind w:hanging="360"/>
          </w:pPr>
        </w:pPrChange>
      </w:pPr>
      <w:del w:id="1643" w:author="Auteur">
        <w:r w:rsidRPr="00077DED" w:rsidDel="00F4165D">
          <w:rPr>
            <w:noProof/>
            <w:color w:val="FFC000"/>
          </w:rPr>
          <w:delText>GR.</w:delText>
        </w:r>
        <w:r w:rsidDel="00F4165D">
          <w:rPr>
            <w:noProof/>
            <w:color w:val="FFC000"/>
          </w:rPr>
          <w:delText>Eleves.ClasseB</w:delText>
        </w:r>
        <w:r w:rsidDel="00F4165D">
          <w:rPr>
            <w:noProof/>
            <w:color w:val="FFC000"/>
          </w:rPr>
          <w:tab/>
        </w:r>
        <w:r w:rsidDel="00F4165D">
          <w:rPr>
            <w:noProof/>
            <w:color w:val="FFC000"/>
          </w:rPr>
          <w:tab/>
        </w:r>
        <w:r w:rsidDel="00F4165D">
          <w:rPr>
            <w:noProof/>
            <w:color w:val="FFC000"/>
          </w:rPr>
          <w:tab/>
        </w:r>
        <w:r w:rsidDel="00F4165D">
          <w:rPr>
            <w:noProof/>
          </w:rPr>
          <w:delText>Aucun</w:delText>
        </w:r>
      </w:del>
    </w:p>
    <w:p w14:paraId="27E23538" w14:textId="6FE237CD" w:rsidR="009D10A9" w:rsidRPr="00BF6043" w:rsidDel="00F4165D" w:rsidRDefault="009D10A9">
      <w:pPr>
        <w:rPr>
          <w:del w:id="1644" w:author="Auteur"/>
          <w:noProof/>
        </w:rPr>
        <w:pPrChange w:id="1645" w:author="Auteur">
          <w:pPr>
            <w:pStyle w:val="Paragraphedeliste"/>
            <w:numPr>
              <w:numId w:val="3"/>
            </w:numPr>
            <w:ind w:hanging="360"/>
          </w:pPr>
        </w:pPrChange>
      </w:pPr>
      <w:del w:id="1646" w:author="Auteur">
        <w:r w:rsidRPr="00077DED" w:rsidDel="00F4165D">
          <w:rPr>
            <w:noProof/>
            <w:color w:val="00B050"/>
          </w:rPr>
          <w:delText>GR.</w:delText>
        </w:r>
        <w:r w:rsidDel="00F4165D">
          <w:rPr>
            <w:noProof/>
            <w:color w:val="00B050"/>
          </w:rPr>
          <w:delText>Eleves.ClasseC</w:delText>
        </w:r>
        <w:r w:rsidDel="00F4165D">
          <w:rPr>
            <w:noProof/>
            <w:color w:val="00B050"/>
          </w:rPr>
          <w:tab/>
        </w:r>
        <w:r w:rsidDel="00F4165D">
          <w:rPr>
            <w:noProof/>
            <w:color w:val="00B050"/>
          </w:rPr>
          <w:tab/>
        </w:r>
        <w:r w:rsidDel="00F4165D">
          <w:rPr>
            <w:noProof/>
            <w:color w:val="00B050"/>
          </w:rPr>
          <w:tab/>
        </w:r>
        <w:r w:rsidDel="00F4165D">
          <w:rPr>
            <w:noProof/>
          </w:rPr>
          <w:delText>Aucun</w:delText>
        </w:r>
      </w:del>
    </w:p>
    <w:p w14:paraId="2C2071D9" w14:textId="52620D4D" w:rsidR="009D10A9" w:rsidDel="00F4165D" w:rsidRDefault="009D10A9">
      <w:pPr>
        <w:rPr>
          <w:del w:id="1647" w:author="Auteur"/>
          <w:noProof/>
        </w:rPr>
        <w:pPrChange w:id="1648" w:author="Auteur">
          <w:pPr>
            <w:pStyle w:val="Paragraphedeliste"/>
            <w:numPr>
              <w:numId w:val="3"/>
            </w:numPr>
            <w:ind w:hanging="360"/>
          </w:pPr>
        </w:pPrChange>
      </w:pPr>
      <w:del w:id="1649" w:author="Auteur">
        <w:r w:rsidRPr="00077DED" w:rsidDel="00F4165D">
          <w:rPr>
            <w:noProof/>
            <w:color w:val="7030A0"/>
          </w:rPr>
          <w:delText>GR.</w:delText>
        </w:r>
        <w:r w:rsidDel="00F4165D">
          <w:rPr>
            <w:noProof/>
            <w:color w:val="7030A0"/>
          </w:rPr>
          <w:delText>Professeurs.Classe</w:delText>
        </w:r>
        <w:r w:rsidR="00572837" w:rsidDel="00F4165D">
          <w:rPr>
            <w:noProof/>
            <w:color w:val="7030A0"/>
          </w:rPr>
          <w:delText>A</w:delText>
        </w:r>
        <w:r w:rsidR="00572837" w:rsidDel="00F4165D">
          <w:rPr>
            <w:noProof/>
            <w:color w:val="7030A0"/>
          </w:rPr>
          <w:tab/>
        </w:r>
        <w:r w:rsidR="00572837" w:rsidDel="00F4165D">
          <w:rPr>
            <w:noProof/>
            <w:color w:val="7030A0"/>
          </w:rPr>
          <w:tab/>
        </w:r>
        <w:r w:rsidR="00572837" w:rsidRPr="00572837" w:rsidDel="00F4165D">
          <w:rPr>
            <w:noProof/>
          </w:rPr>
          <w:delText>Lecture</w:delText>
        </w:r>
      </w:del>
    </w:p>
    <w:p w14:paraId="73BC56C3" w14:textId="270A41EF" w:rsidR="009D10A9" w:rsidDel="00F4165D" w:rsidRDefault="009D10A9">
      <w:pPr>
        <w:rPr>
          <w:del w:id="1650" w:author="Auteur"/>
          <w:noProof/>
        </w:rPr>
        <w:pPrChange w:id="1651" w:author="Auteur">
          <w:pPr>
            <w:pStyle w:val="Paragraphedeliste"/>
            <w:numPr>
              <w:numId w:val="3"/>
            </w:numPr>
            <w:ind w:hanging="360"/>
          </w:pPr>
        </w:pPrChange>
      </w:pPr>
      <w:del w:id="1652" w:author="Auteur">
        <w:r w:rsidRPr="00DC4BB5" w:rsidDel="00F4165D">
          <w:rPr>
            <w:noProof/>
            <w:color w:val="0070C0"/>
          </w:rPr>
          <w:delText>GR.Professeurs.ClasseB</w:delText>
        </w:r>
        <w:r w:rsidDel="00F4165D">
          <w:rPr>
            <w:noProof/>
            <w:color w:val="0070C0"/>
          </w:rPr>
          <w:tab/>
        </w:r>
        <w:r w:rsidDel="00F4165D">
          <w:rPr>
            <w:noProof/>
            <w:color w:val="0070C0"/>
          </w:rPr>
          <w:tab/>
        </w:r>
        <w:r w:rsidDel="00F4165D">
          <w:rPr>
            <w:noProof/>
          </w:rPr>
          <w:delText>Aucun</w:delText>
        </w:r>
      </w:del>
    </w:p>
    <w:p w14:paraId="1B597B3E" w14:textId="4E6F4E29" w:rsidR="009D10A9" w:rsidRPr="00A3255F" w:rsidDel="00F4165D" w:rsidRDefault="009D10A9">
      <w:pPr>
        <w:rPr>
          <w:del w:id="1653" w:author="Auteur"/>
          <w:noProof/>
        </w:rPr>
        <w:pPrChange w:id="1654" w:author="Auteur">
          <w:pPr>
            <w:pStyle w:val="Paragraphedeliste"/>
            <w:numPr>
              <w:numId w:val="3"/>
            </w:numPr>
            <w:ind w:hanging="360"/>
          </w:pPr>
        </w:pPrChange>
      </w:pPr>
      <w:del w:id="1655" w:author="Auteur">
        <w:r w:rsidRPr="00DC4BB5" w:rsidDel="00F4165D">
          <w:rPr>
            <w:noProof/>
            <w:color w:val="9600F2"/>
          </w:rPr>
          <w:delText>GR.Professeurs.ClasseC</w:delText>
        </w:r>
        <w:r w:rsidDel="00F4165D">
          <w:rPr>
            <w:noProof/>
            <w:color w:val="9600F2"/>
          </w:rPr>
          <w:tab/>
        </w:r>
        <w:r w:rsidDel="00F4165D">
          <w:rPr>
            <w:noProof/>
            <w:color w:val="9600F2"/>
          </w:rPr>
          <w:tab/>
        </w:r>
        <w:r w:rsidDel="00F4165D">
          <w:rPr>
            <w:noProof/>
          </w:rPr>
          <w:delText>Aucun</w:delText>
        </w:r>
      </w:del>
    </w:p>
    <w:p w14:paraId="52D9AB80" w14:textId="33C32E2F" w:rsidR="009D10A9" w:rsidDel="00F4165D" w:rsidRDefault="009D10A9">
      <w:pPr>
        <w:rPr>
          <w:del w:id="1656" w:author="Auteur"/>
          <w:noProof/>
        </w:rPr>
        <w:pPrChange w:id="1657" w:author="Auteur">
          <w:pPr>
            <w:pStyle w:val="Paragraphedeliste"/>
            <w:numPr>
              <w:numId w:val="3"/>
            </w:numPr>
            <w:ind w:hanging="360"/>
          </w:pPr>
        </w:pPrChange>
      </w:pPr>
      <w:del w:id="1658" w:author="Auteur">
        <w:r w:rsidRPr="00B05331" w:rsidDel="00F4165D">
          <w:rPr>
            <w:noProof/>
            <w:color w:val="00B0F0"/>
          </w:rPr>
          <w:delText>GR.Employés</w:delText>
        </w:r>
        <w:r w:rsidDel="00F4165D">
          <w:rPr>
            <w:noProof/>
            <w:color w:val="00B0F0"/>
          </w:rPr>
          <w:tab/>
        </w:r>
        <w:r w:rsidDel="00F4165D">
          <w:rPr>
            <w:noProof/>
            <w:color w:val="00B0F0"/>
          </w:rPr>
          <w:tab/>
        </w:r>
        <w:r w:rsidDel="00F4165D">
          <w:rPr>
            <w:noProof/>
            <w:color w:val="00B0F0"/>
          </w:rPr>
          <w:tab/>
        </w:r>
        <w:r w:rsidDel="00F4165D">
          <w:rPr>
            <w:noProof/>
          </w:rPr>
          <w:delText>Aucun</w:delText>
        </w:r>
      </w:del>
    </w:p>
    <w:p w14:paraId="379A5AEE" w14:textId="61CFA1CE" w:rsidR="009D10A9" w:rsidDel="00F4165D" w:rsidRDefault="009D10A9">
      <w:pPr>
        <w:rPr>
          <w:del w:id="1659" w:author="Auteur"/>
          <w:noProof/>
        </w:rPr>
      </w:pPr>
    </w:p>
    <w:p w14:paraId="09FBD420" w14:textId="2636338F" w:rsidR="00CC26A3" w:rsidRPr="00DB5D01" w:rsidDel="00F4165D" w:rsidRDefault="00DB5D01">
      <w:pPr>
        <w:rPr>
          <w:del w:id="1660" w:author="Auteur"/>
          <w:noProof/>
          <w:rPrChange w:id="1661" w:author="Auteur">
            <w:rPr>
              <w:del w:id="1662" w:author="Auteur"/>
              <w:rFonts w:ascii="Avenir Next LT Pro" w:hAnsi="Avenir Next LT Pro"/>
              <w:noProof/>
            </w:rPr>
          </w:rPrChange>
        </w:rPr>
      </w:pPr>
      <w:ins w:id="1663" w:author="Auteur">
        <w:del w:id="1664" w:author="Auteur">
          <w:r w:rsidRPr="00DB5D01" w:rsidDel="00F4165D">
            <w:rPr>
              <w:noProof/>
              <w:highlight w:val="yellow"/>
              <w:rPrChange w:id="1665" w:author="Auteur">
                <w:rPr>
                  <w:rFonts w:ascii="Avenir Next LT Pro" w:hAnsi="Avenir Next LT Pro"/>
                  <w:noProof/>
                </w:rPr>
              </w:rPrChange>
            </w:rPr>
            <w:delText xml:space="preserve">Le plus simple et ce qui est recommandé est de ne mentionner que ceux qui ont </w:delText>
          </w:r>
          <w:r w:rsidR="002E0649" w:rsidDel="00F4165D">
            <w:rPr>
              <w:noProof/>
              <w:highlight w:val="yellow"/>
            </w:rPr>
            <w:delText xml:space="preserve">un </w:delText>
          </w:r>
          <w:r w:rsidRPr="00DB5D01" w:rsidDel="00F4165D">
            <w:rPr>
              <w:noProof/>
              <w:highlight w:val="yellow"/>
              <w:rPrChange w:id="1666" w:author="Auteur">
                <w:rPr>
                  <w:rFonts w:ascii="Avenir Next LT Pro" w:hAnsi="Avenir Next LT Pro"/>
                  <w:noProof/>
                </w:rPr>
              </w:rPrChange>
            </w:rPr>
            <w:delText>droit d’accès.</w:delText>
          </w:r>
        </w:del>
      </w:ins>
    </w:p>
    <w:p w14:paraId="799FB5CD" w14:textId="0864ACED" w:rsidR="00CC26A3" w:rsidDel="00F4165D" w:rsidRDefault="00CC26A3">
      <w:pPr>
        <w:rPr>
          <w:del w:id="1667" w:author="Auteur"/>
          <w:noProof/>
        </w:rPr>
      </w:pPr>
    </w:p>
    <w:p w14:paraId="52E1594C" w14:textId="194AA783" w:rsidR="008D784C" w:rsidDel="00F4165D" w:rsidRDefault="008D784C">
      <w:pPr>
        <w:rPr>
          <w:del w:id="1668" w:author="Auteur"/>
          <w:noProof/>
        </w:rPr>
      </w:pPr>
    </w:p>
    <w:p w14:paraId="631FC8A6" w14:textId="600914E5" w:rsidR="008D784C" w:rsidDel="00F4165D" w:rsidRDefault="008D784C">
      <w:pPr>
        <w:rPr>
          <w:del w:id="1669" w:author="Auteur"/>
          <w:noProof/>
        </w:rPr>
      </w:pPr>
    </w:p>
    <w:p w14:paraId="42A533CD" w14:textId="1C394E9E" w:rsidR="008D784C" w:rsidDel="00F4165D" w:rsidRDefault="00EB5B2A">
      <w:pPr>
        <w:rPr>
          <w:del w:id="1670" w:author="Auteur"/>
          <w:noProof/>
        </w:rPr>
      </w:pPr>
      <w:del w:id="1671" w:author="Auteur">
        <w:r w:rsidDel="00F4165D">
          <w:rPr>
            <w:noProof/>
          </w:rPr>
          <w:drawing>
            <wp:anchor distT="0" distB="0" distL="114300" distR="114300" simplePos="0" relativeHeight="251684864" behindDoc="0" locked="0" layoutInCell="1" allowOverlap="1" wp14:anchorId="1BE2562D" wp14:editId="56FE1C96">
              <wp:simplePos x="0" y="0"/>
              <wp:positionH relativeFrom="margin">
                <wp:align>left</wp:align>
              </wp:positionH>
              <wp:positionV relativeFrom="page">
                <wp:posOffset>403829</wp:posOffset>
              </wp:positionV>
              <wp:extent cx="3427095" cy="4267200"/>
              <wp:effectExtent l="0" t="0" r="1905" b="0"/>
              <wp:wrapSquare wrapText="bothSides"/>
              <wp:docPr id="24494507" name="Image 28"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4507" name="Image 28" descr="Une image contenant texte, Appareils électroniques, capture d’écran, logiciel&#10;&#10;Description générée automatique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27095" cy="4267200"/>
                      </a:xfrm>
                      <a:prstGeom prst="rect">
                        <a:avLst/>
                      </a:prstGeom>
                      <a:noFill/>
                      <a:ln>
                        <a:noFill/>
                      </a:ln>
                    </pic:spPr>
                  </pic:pic>
                </a:graphicData>
              </a:graphic>
            </wp:anchor>
          </w:drawing>
        </w:r>
        <w:r w:rsidDel="00F4165D">
          <w:rPr>
            <w:noProof/>
          </w:rPr>
          <w:delText>Pour le dossier Anglais se trouvant dans Commun Eleves A</w:delText>
        </w:r>
        <w:r w:rsidR="00A0159E" w:rsidDel="00F4165D">
          <w:rPr>
            <w:noProof/>
          </w:rPr>
          <w:delText>, nous enlevons l’accés de GR.Professeurs</w:delText>
        </w:r>
        <w:r w:rsidR="00874014" w:rsidDel="00F4165D">
          <w:rPr>
            <w:noProof/>
          </w:rPr>
          <w:delText>.ClasseA</w:delText>
        </w:r>
        <w:r w:rsidR="00A0159E" w:rsidDel="00F4165D">
          <w:rPr>
            <w:noProof/>
          </w:rPr>
          <w:delText xml:space="preserve"> et ajoutons individuellement l’accés en Lecture/Ecriture au </w:delText>
        </w:r>
        <w:r w:rsidR="0084611F" w:rsidDel="00F4165D">
          <w:rPr>
            <w:noProof/>
          </w:rPr>
          <w:delText>ProfAnglais</w:delText>
        </w:r>
        <w:r w:rsidR="00A0159E" w:rsidDel="00F4165D">
          <w:rPr>
            <w:noProof/>
          </w:rPr>
          <w:delText xml:space="preserve"> afin que les autres professeurs ne puisse pas voir ce qui se trouve dans le dossier de sa matière. </w:delText>
        </w:r>
        <w:r w:rsidR="00090FD1" w:rsidDel="00F4165D">
          <w:rPr>
            <w:noProof/>
          </w:rPr>
          <w:delText xml:space="preserve"> </w:delText>
        </w:r>
        <w:r w:rsidR="0084611F" w:rsidDel="00F4165D">
          <w:rPr>
            <w:noProof/>
          </w:rPr>
          <w:delText>Il peut enregistrer et lire des documents,</w:delText>
        </w:r>
        <w:r w:rsidR="00981A2B" w:rsidDel="00F4165D">
          <w:rPr>
            <w:noProof/>
          </w:rPr>
          <w:delText xml:space="preserve"> comme pour les élèves,</w:delText>
        </w:r>
        <w:r w:rsidR="0084611F" w:rsidDel="00F4165D">
          <w:rPr>
            <w:noProof/>
          </w:rPr>
          <w:delText xml:space="preserve"> mais nous</w:delText>
        </w:r>
        <w:r w:rsidR="000B1288" w:rsidDel="00F4165D">
          <w:rPr>
            <w:noProof/>
          </w:rPr>
          <w:delText xml:space="preserve"> </w:delText>
        </w:r>
        <w:r w:rsidR="0084611F" w:rsidDel="00F4165D">
          <w:rPr>
            <w:noProof/>
          </w:rPr>
          <w:delText>décoch</w:delText>
        </w:r>
        <w:r w:rsidR="000B1288" w:rsidDel="00F4165D">
          <w:rPr>
            <w:noProof/>
          </w:rPr>
          <w:delText>ons</w:delText>
        </w:r>
        <w:r w:rsidR="0084611F" w:rsidDel="00F4165D">
          <w:rPr>
            <w:noProof/>
          </w:rPr>
          <w:delText xml:space="preserve"> « modification » pour ne pas qu’il puisse </w:delText>
        </w:r>
        <w:r w:rsidR="00981A2B" w:rsidDel="00F4165D">
          <w:rPr>
            <w:noProof/>
          </w:rPr>
          <w:delText>supprimer de fichiers.</w:delText>
        </w:r>
      </w:del>
    </w:p>
    <w:p w14:paraId="49BE1AAE" w14:textId="5D89D5AB" w:rsidR="008D784C" w:rsidDel="00F4165D" w:rsidRDefault="008D784C">
      <w:pPr>
        <w:rPr>
          <w:del w:id="1672" w:author="Auteur"/>
          <w:noProof/>
        </w:rPr>
      </w:pPr>
    </w:p>
    <w:p w14:paraId="3D3F244F" w14:textId="4F2483D0" w:rsidR="00981A2B" w:rsidDel="00F4165D" w:rsidRDefault="00981A2B">
      <w:pPr>
        <w:rPr>
          <w:del w:id="1673" w:author="Auteur"/>
          <w:noProof/>
        </w:rPr>
      </w:pPr>
      <w:del w:id="1674" w:author="Auteur">
        <w:r w:rsidDel="00F4165D">
          <w:rPr>
            <w:noProof/>
          </w:rPr>
          <w:delText xml:space="preserve">Accés : </w:delText>
        </w:r>
      </w:del>
    </w:p>
    <w:p w14:paraId="3A60C7C3" w14:textId="46E19150" w:rsidR="00981A2B" w:rsidDel="00F4165D" w:rsidRDefault="00981A2B">
      <w:pPr>
        <w:rPr>
          <w:del w:id="1675" w:author="Auteur"/>
          <w:noProof/>
        </w:rPr>
      </w:pPr>
    </w:p>
    <w:p w14:paraId="2DDC4E3F" w14:textId="57D5ED2D" w:rsidR="00981A2B" w:rsidRPr="00AA6BE4" w:rsidDel="00F4165D" w:rsidRDefault="00981A2B">
      <w:pPr>
        <w:rPr>
          <w:del w:id="1676" w:author="Auteur"/>
          <w:noProof/>
        </w:rPr>
        <w:pPrChange w:id="1677" w:author="Auteur">
          <w:pPr>
            <w:pStyle w:val="Paragraphedeliste"/>
            <w:numPr>
              <w:numId w:val="3"/>
            </w:numPr>
            <w:ind w:hanging="360"/>
          </w:pPr>
        </w:pPrChange>
      </w:pPr>
      <w:del w:id="1678" w:author="Auteur">
        <w:r w:rsidRPr="00077DED" w:rsidDel="00F4165D">
          <w:rPr>
            <w:noProof/>
            <w:color w:val="FF0000"/>
          </w:rPr>
          <w:delText>GR.</w:delText>
        </w:r>
        <w:r w:rsidDel="00F4165D">
          <w:rPr>
            <w:noProof/>
            <w:color w:val="FF0000"/>
          </w:rPr>
          <w:delText>Professeurs</w:delText>
        </w:r>
        <w:r w:rsidDel="00F4165D">
          <w:rPr>
            <w:noProof/>
            <w:color w:val="FF0000"/>
          </w:rPr>
          <w:tab/>
        </w:r>
        <w:r w:rsidDel="00F4165D">
          <w:rPr>
            <w:noProof/>
            <w:color w:val="FF0000"/>
          </w:rPr>
          <w:tab/>
        </w:r>
        <w:r w:rsidDel="00F4165D">
          <w:rPr>
            <w:noProof/>
          </w:rPr>
          <w:tab/>
          <w:delText>Aucun</w:delText>
        </w:r>
      </w:del>
    </w:p>
    <w:p w14:paraId="77B28885" w14:textId="6EE05C10" w:rsidR="00981A2B" w:rsidRPr="00BF6043" w:rsidDel="00F4165D" w:rsidRDefault="00981A2B">
      <w:pPr>
        <w:rPr>
          <w:del w:id="1679" w:author="Auteur"/>
          <w:noProof/>
        </w:rPr>
        <w:pPrChange w:id="1680" w:author="Auteur">
          <w:pPr>
            <w:pStyle w:val="Paragraphedeliste"/>
            <w:numPr>
              <w:numId w:val="3"/>
            </w:numPr>
            <w:ind w:hanging="360"/>
          </w:pPr>
        </w:pPrChange>
      </w:pPr>
      <w:del w:id="1681" w:author="Auteur">
        <w:r w:rsidRPr="00077DED" w:rsidDel="00F4165D">
          <w:rPr>
            <w:noProof/>
            <w:color w:val="009095" w:themeColor="accent2" w:themeShade="BF"/>
          </w:rPr>
          <w:delText>GR.</w:delText>
        </w:r>
        <w:r w:rsidDel="00F4165D">
          <w:rPr>
            <w:noProof/>
            <w:color w:val="009095" w:themeColor="accent2" w:themeShade="BF"/>
          </w:rPr>
          <w:delText>Eleves.ClasseA</w:delText>
        </w:r>
        <w:r w:rsidDel="00F4165D">
          <w:rPr>
            <w:noProof/>
            <w:color w:val="009095" w:themeColor="accent2" w:themeShade="BF"/>
          </w:rPr>
          <w:tab/>
        </w:r>
        <w:r w:rsidDel="00F4165D">
          <w:rPr>
            <w:noProof/>
          </w:rPr>
          <w:tab/>
        </w:r>
        <w:r w:rsidR="002B0F9E" w:rsidDel="00F4165D">
          <w:rPr>
            <w:noProof/>
          </w:rPr>
          <w:delText>Lecture/Ecriture</w:delText>
        </w:r>
      </w:del>
    </w:p>
    <w:p w14:paraId="172C5B04" w14:textId="5A0502EA" w:rsidR="00981A2B" w:rsidRPr="00AA6BE4" w:rsidDel="00F4165D" w:rsidRDefault="00981A2B">
      <w:pPr>
        <w:rPr>
          <w:del w:id="1682" w:author="Auteur"/>
          <w:noProof/>
        </w:rPr>
        <w:pPrChange w:id="1683" w:author="Auteur">
          <w:pPr>
            <w:pStyle w:val="Paragraphedeliste"/>
            <w:numPr>
              <w:numId w:val="3"/>
            </w:numPr>
            <w:ind w:hanging="360"/>
          </w:pPr>
        </w:pPrChange>
      </w:pPr>
      <w:del w:id="1684" w:author="Auteur">
        <w:r w:rsidRPr="00077DED" w:rsidDel="00F4165D">
          <w:rPr>
            <w:noProof/>
            <w:color w:val="FFC000"/>
          </w:rPr>
          <w:delText>GR.</w:delText>
        </w:r>
        <w:r w:rsidDel="00F4165D">
          <w:rPr>
            <w:noProof/>
            <w:color w:val="FFC000"/>
          </w:rPr>
          <w:delText>Eleves.ClasseB</w:delText>
        </w:r>
        <w:r w:rsidDel="00F4165D">
          <w:rPr>
            <w:noProof/>
            <w:color w:val="FFC000"/>
          </w:rPr>
          <w:tab/>
        </w:r>
        <w:r w:rsidDel="00F4165D">
          <w:rPr>
            <w:noProof/>
            <w:color w:val="FFC000"/>
          </w:rPr>
          <w:tab/>
        </w:r>
        <w:r w:rsidDel="00F4165D">
          <w:rPr>
            <w:noProof/>
            <w:color w:val="FFC000"/>
          </w:rPr>
          <w:tab/>
        </w:r>
        <w:r w:rsidDel="00F4165D">
          <w:rPr>
            <w:noProof/>
          </w:rPr>
          <w:delText>Aucun</w:delText>
        </w:r>
      </w:del>
    </w:p>
    <w:p w14:paraId="1BAC764E" w14:textId="14196FE2" w:rsidR="00981A2B" w:rsidRPr="00BF6043" w:rsidDel="00F4165D" w:rsidRDefault="00981A2B">
      <w:pPr>
        <w:rPr>
          <w:del w:id="1685" w:author="Auteur"/>
          <w:noProof/>
        </w:rPr>
        <w:pPrChange w:id="1686" w:author="Auteur">
          <w:pPr>
            <w:pStyle w:val="Paragraphedeliste"/>
            <w:numPr>
              <w:numId w:val="3"/>
            </w:numPr>
            <w:ind w:hanging="360"/>
          </w:pPr>
        </w:pPrChange>
      </w:pPr>
      <w:del w:id="1687" w:author="Auteur">
        <w:r w:rsidRPr="00077DED" w:rsidDel="00F4165D">
          <w:rPr>
            <w:noProof/>
            <w:color w:val="00B050"/>
          </w:rPr>
          <w:delText>GR.</w:delText>
        </w:r>
        <w:r w:rsidDel="00F4165D">
          <w:rPr>
            <w:noProof/>
            <w:color w:val="00B050"/>
          </w:rPr>
          <w:delText>Eleves.ClasseC</w:delText>
        </w:r>
        <w:r w:rsidDel="00F4165D">
          <w:rPr>
            <w:noProof/>
            <w:color w:val="00B050"/>
          </w:rPr>
          <w:tab/>
        </w:r>
        <w:r w:rsidDel="00F4165D">
          <w:rPr>
            <w:noProof/>
            <w:color w:val="00B050"/>
          </w:rPr>
          <w:tab/>
        </w:r>
        <w:r w:rsidDel="00F4165D">
          <w:rPr>
            <w:noProof/>
            <w:color w:val="00B050"/>
          </w:rPr>
          <w:tab/>
        </w:r>
        <w:r w:rsidDel="00F4165D">
          <w:rPr>
            <w:noProof/>
          </w:rPr>
          <w:delText>Aucun</w:delText>
        </w:r>
      </w:del>
    </w:p>
    <w:p w14:paraId="42435D9C" w14:textId="07C5E856" w:rsidR="00981A2B" w:rsidDel="00F4165D" w:rsidRDefault="00981A2B">
      <w:pPr>
        <w:rPr>
          <w:del w:id="1688" w:author="Auteur"/>
          <w:noProof/>
        </w:rPr>
        <w:pPrChange w:id="1689" w:author="Auteur">
          <w:pPr>
            <w:pStyle w:val="Paragraphedeliste"/>
            <w:numPr>
              <w:numId w:val="3"/>
            </w:numPr>
            <w:ind w:hanging="360"/>
          </w:pPr>
        </w:pPrChange>
      </w:pPr>
      <w:del w:id="1690" w:author="Auteur">
        <w:r w:rsidRPr="00077DED" w:rsidDel="00F4165D">
          <w:rPr>
            <w:noProof/>
            <w:color w:val="7030A0"/>
          </w:rPr>
          <w:delText>GR.</w:delText>
        </w:r>
        <w:r w:rsidDel="00F4165D">
          <w:rPr>
            <w:noProof/>
            <w:color w:val="7030A0"/>
          </w:rPr>
          <w:delText>Professeurs.ClasseA</w:delText>
        </w:r>
        <w:r w:rsidDel="00F4165D">
          <w:rPr>
            <w:noProof/>
            <w:color w:val="7030A0"/>
          </w:rPr>
          <w:tab/>
        </w:r>
        <w:r w:rsidR="00E74948" w:rsidDel="00F4165D">
          <w:rPr>
            <w:noProof/>
          </w:rPr>
          <w:tab/>
          <w:delText>Aucun</w:delText>
        </w:r>
      </w:del>
    </w:p>
    <w:p w14:paraId="2D6B0A42" w14:textId="4F6F7677" w:rsidR="00981A2B" w:rsidDel="00F4165D" w:rsidRDefault="00981A2B">
      <w:pPr>
        <w:rPr>
          <w:del w:id="1691" w:author="Auteur"/>
          <w:noProof/>
        </w:rPr>
        <w:pPrChange w:id="1692" w:author="Auteur">
          <w:pPr>
            <w:pStyle w:val="Paragraphedeliste"/>
            <w:numPr>
              <w:numId w:val="3"/>
            </w:numPr>
            <w:ind w:hanging="360"/>
          </w:pPr>
        </w:pPrChange>
      </w:pPr>
      <w:del w:id="1693" w:author="Auteur">
        <w:r w:rsidRPr="00DC4BB5" w:rsidDel="00F4165D">
          <w:rPr>
            <w:noProof/>
            <w:color w:val="0070C0"/>
          </w:rPr>
          <w:delText>GR.Professeurs.ClasseB</w:delText>
        </w:r>
        <w:r w:rsidDel="00F4165D">
          <w:rPr>
            <w:noProof/>
            <w:color w:val="0070C0"/>
          </w:rPr>
          <w:tab/>
        </w:r>
        <w:r w:rsidDel="00F4165D">
          <w:rPr>
            <w:noProof/>
            <w:color w:val="0070C0"/>
          </w:rPr>
          <w:tab/>
        </w:r>
        <w:r w:rsidDel="00F4165D">
          <w:rPr>
            <w:noProof/>
          </w:rPr>
          <w:delText>Aucun</w:delText>
        </w:r>
      </w:del>
    </w:p>
    <w:p w14:paraId="7E753E9E" w14:textId="13A475D2" w:rsidR="00981A2B" w:rsidRPr="00A3255F" w:rsidDel="00F4165D" w:rsidRDefault="00981A2B">
      <w:pPr>
        <w:rPr>
          <w:del w:id="1694" w:author="Auteur"/>
          <w:noProof/>
        </w:rPr>
        <w:pPrChange w:id="1695" w:author="Auteur">
          <w:pPr>
            <w:pStyle w:val="Paragraphedeliste"/>
            <w:numPr>
              <w:numId w:val="3"/>
            </w:numPr>
            <w:ind w:hanging="360"/>
          </w:pPr>
        </w:pPrChange>
      </w:pPr>
      <w:del w:id="1696" w:author="Auteur">
        <w:r w:rsidRPr="00DC4BB5" w:rsidDel="00F4165D">
          <w:rPr>
            <w:noProof/>
            <w:color w:val="9600F2"/>
          </w:rPr>
          <w:delText>GR.Professeurs.ClasseC</w:delText>
        </w:r>
        <w:r w:rsidDel="00F4165D">
          <w:rPr>
            <w:noProof/>
            <w:color w:val="9600F2"/>
          </w:rPr>
          <w:tab/>
        </w:r>
        <w:r w:rsidDel="00F4165D">
          <w:rPr>
            <w:noProof/>
            <w:color w:val="9600F2"/>
          </w:rPr>
          <w:tab/>
        </w:r>
        <w:r w:rsidDel="00F4165D">
          <w:rPr>
            <w:noProof/>
          </w:rPr>
          <w:delText>Aucun</w:delText>
        </w:r>
      </w:del>
    </w:p>
    <w:p w14:paraId="72F03FE3" w14:textId="67406252" w:rsidR="00981A2B" w:rsidDel="00F4165D" w:rsidRDefault="00981A2B">
      <w:pPr>
        <w:rPr>
          <w:del w:id="1697" w:author="Auteur"/>
          <w:noProof/>
        </w:rPr>
        <w:pPrChange w:id="1698" w:author="Auteur">
          <w:pPr>
            <w:pStyle w:val="Paragraphedeliste"/>
            <w:numPr>
              <w:numId w:val="3"/>
            </w:numPr>
            <w:ind w:hanging="360"/>
          </w:pPr>
        </w:pPrChange>
      </w:pPr>
      <w:del w:id="1699" w:author="Auteur">
        <w:r w:rsidRPr="00B05331" w:rsidDel="00F4165D">
          <w:rPr>
            <w:noProof/>
            <w:color w:val="00B0F0"/>
          </w:rPr>
          <w:delText>GR.Employés</w:delText>
        </w:r>
        <w:r w:rsidDel="00F4165D">
          <w:rPr>
            <w:noProof/>
            <w:color w:val="00B0F0"/>
          </w:rPr>
          <w:tab/>
        </w:r>
        <w:r w:rsidDel="00F4165D">
          <w:rPr>
            <w:noProof/>
            <w:color w:val="00B0F0"/>
          </w:rPr>
          <w:tab/>
        </w:r>
        <w:r w:rsidDel="00F4165D">
          <w:rPr>
            <w:noProof/>
            <w:color w:val="00B0F0"/>
          </w:rPr>
          <w:tab/>
        </w:r>
        <w:r w:rsidDel="00F4165D">
          <w:rPr>
            <w:noProof/>
          </w:rPr>
          <w:delText>Aucun</w:delText>
        </w:r>
      </w:del>
    </w:p>
    <w:p w14:paraId="6787285B" w14:textId="6950B946" w:rsidR="008D784C" w:rsidRPr="000B1288" w:rsidDel="00F4165D" w:rsidRDefault="000B1288">
      <w:pPr>
        <w:rPr>
          <w:del w:id="1700" w:author="Auteur"/>
          <w:noProof/>
        </w:rPr>
        <w:pPrChange w:id="1701" w:author="Auteur">
          <w:pPr>
            <w:pStyle w:val="Paragraphedeliste"/>
            <w:numPr>
              <w:numId w:val="3"/>
            </w:numPr>
            <w:ind w:hanging="360"/>
          </w:pPr>
        </w:pPrChange>
      </w:pPr>
      <w:del w:id="1702" w:author="Auteur">
        <w:r w:rsidRPr="000B1288" w:rsidDel="00F4165D">
          <w:rPr>
            <w:noProof/>
          </w:rPr>
          <w:delText>ProfAnglais</w:delText>
        </w:r>
        <w:r w:rsidRPr="000B1288" w:rsidDel="00F4165D">
          <w:rPr>
            <w:noProof/>
          </w:rPr>
          <w:tab/>
        </w:r>
        <w:r w:rsidRPr="000B1288" w:rsidDel="00F4165D">
          <w:rPr>
            <w:noProof/>
          </w:rPr>
          <w:tab/>
        </w:r>
        <w:r w:rsidRPr="000B1288" w:rsidDel="00F4165D">
          <w:rPr>
            <w:noProof/>
          </w:rPr>
          <w:tab/>
          <w:delText>Lecture/Ecriture</w:delText>
        </w:r>
      </w:del>
    </w:p>
    <w:p w14:paraId="1CD8B4DC" w14:textId="58E0ACA3" w:rsidR="000F04AB" w:rsidDel="00F4165D" w:rsidRDefault="000F04AB">
      <w:pPr>
        <w:rPr>
          <w:del w:id="1703" w:author="Auteur"/>
          <w:noProof/>
        </w:rPr>
      </w:pPr>
    </w:p>
    <w:p w14:paraId="4D0D6F84" w14:textId="5A960DB5" w:rsidR="008D784C" w:rsidRPr="000F04AB" w:rsidDel="00F4165D" w:rsidRDefault="000F04AB">
      <w:pPr>
        <w:rPr>
          <w:del w:id="1704" w:author="Auteur"/>
          <w:noProof/>
          <w:color w:val="C00000"/>
        </w:rPr>
      </w:pPr>
      <w:del w:id="1705" w:author="Auteur">
        <w:r w:rsidDel="00F4165D">
          <w:rPr>
            <w:noProof/>
            <w:color w:val="C00000"/>
          </w:rPr>
          <w:delText xml:space="preserve">!! </w:delText>
        </w:r>
        <w:r w:rsidR="00BC5256" w:rsidRPr="000F04AB" w:rsidDel="00F4165D">
          <w:rPr>
            <w:noProof/>
            <w:color w:val="C00000"/>
          </w:rPr>
          <w:delText xml:space="preserve">Nous répétons l’opération pour les autres dossiers de matières présents </w:delText>
        </w:r>
        <w:r w:rsidRPr="000F04AB" w:rsidDel="00F4165D">
          <w:rPr>
            <w:noProof/>
            <w:color w:val="C00000"/>
          </w:rPr>
          <w:delText>dans Commun Eleves A (ici, l’autre dossier est Mathématiques) et ne donnons l’accés en Lecture/Ecriture qu’aux Eleves, et au ProfMathématiques</w:delText>
        </w:r>
        <w:r w:rsidR="00281542" w:rsidDel="00F4165D">
          <w:rPr>
            <w:noProof/>
            <w:color w:val="C00000"/>
          </w:rPr>
          <w:delText>. !!</w:delText>
        </w:r>
      </w:del>
    </w:p>
    <w:p w14:paraId="0CE03997" w14:textId="4998C8D9" w:rsidR="008D784C" w:rsidDel="00F4165D" w:rsidRDefault="008D784C">
      <w:pPr>
        <w:rPr>
          <w:del w:id="1706" w:author="Auteur"/>
          <w:noProof/>
        </w:rPr>
      </w:pPr>
    </w:p>
    <w:p w14:paraId="682E014D" w14:textId="413CD09C" w:rsidR="00CC26A3" w:rsidDel="00F4165D" w:rsidRDefault="000F04AB">
      <w:pPr>
        <w:rPr>
          <w:del w:id="1707" w:author="Auteur"/>
          <w:noProof/>
        </w:rPr>
      </w:pPr>
      <w:del w:id="1708" w:author="Auteur">
        <w:r w:rsidDel="00F4165D">
          <w:rPr>
            <w:noProof/>
          </w:rPr>
          <w:drawing>
            <wp:anchor distT="0" distB="0" distL="114300" distR="114300" simplePos="0" relativeHeight="251682816" behindDoc="0" locked="0" layoutInCell="1" allowOverlap="1" wp14:anchorId="7D0CDD17" wp14:editId="5A8CDCA8">
              <wp:simplePos x="0" y="0"/>
              <wp:positionH relativeFrom="margin">
                <wp:posOffset>3567632</wp:posOffset>
              </wp:positionH>
              <wp:positionV relativeFrom="page">
                <wp:posOffset>5596255</wp:posOffset>
              </wp:positionV>
              <wp:extent cx="3419475" cy="4297045"/>
              <wp:effectExtent l="0" t="0" r="9525" b="8255"/>
              <wp:wrapSquare wrapText="bothSides"/>
              <wp:docPr id="51895601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19475" cy="4297045"/>
                      </a:xfrm>
                      <a:prstGeom prst="rect">
                        <a:avLst/>
                      </a:prstGeom>
                      <a:noFill/>
                      <a:ln>
                        <a:noFill/>
                      </a:ln>
                    </pic:spPr>
                  </pic:pic>
                </a:graphicData>
              </a:graphic>
            </wp:anchor>
          </w:drawing>
        </w:r>
        <w:r w:rsidR="002002CF" w:rsidDel="00F4165D">
          <w:rPr>
            <w:noProof/>
          </w:rPr>
          <w:delText xml:space="preserve">Pour le dossier Commun Professeurs A, </w:delText>
        </w:r>
        <w:r w:rsidR="00AE137C" w:rsidDel="00F4165D">
          <w:rPr>
            <w:noProof/>
          </w:rPr>
          <w:delText xml:space="preserve">les employés ont donc un accés en Lecture seulement, comme sur les dossiers Commun Professeurs </w:delText>
        </w:r>
        <w:r w:rsidR="00E748A4" w:rsidDel="00F4165D">
          <w:rPr>
            <w:noProof/>
          </w:rPr>
          <w:delText xml:space="preserve">des classes </w:delText>
        </w:r>
        <w:r w:rsidR="00AE137C" w:rsidDel="00F4165D">
          <w:rPr>
            <w:noProof/>
          </w:rPr>
          <w:delText>B et C. Les élèves de la Classe A ont également un accés en Lecture uniquement. Les Professeurs de la Classe A ont un accés en Lecture</w:delText>
        </w:r>
        <w:r w:rsidR="00D60B86" w:rsidDel="00F4165D">
          <w:rPr>
            <w:noProof/>
          </w:rPr>
          <w:delText xml:space="preserve"> également.</w:delText>
        </w:r>
      </w:del>
    </w:p>
    <w:p w14:paraId="1176604D" w14:textId="551BC0FE" w:rsidR="00874014" w:rsidDel="00F4165D" w:rsidRDefault="00874014">
      <w:pPr>
        <w:rPr>
          <w:del w:id="1709" w:author="Auteur"/>
          <w:noProof/>
        </w:rPr>
      </w:pPr>
    </w:p>
    <w:p w14:paraId="53C97FD6" w14:textId="4D044479" w:rsidR="00874014" w:rsidDel="00F4165D" w:rsidRDefault="00874014">
      <w:pPr>
        <w:rPr>
          <w:del w:id="1710" w:author="Auteur"/>
          <w:noProof/>
        </w:rPr>
      </w:pPr>
      <w:del w:id="1711" w:author="Auteur">
        <w:r w:rsidDel="00F4165D">
          <w:rPr>
            <w:noProof/>
          </w:rPr>
          <w:delText xml:space="preserve">Accés : </w:delText>
        </w:r>
      </w:del>
    </w:p>
    <w:p w14:paraId="743A1B2B" w14:textId="37C3BD95" w:rsidR="00874014" w:rsidDel="00F4165D" w:rsidRDefault="00874014">
      <w:pPr>
        <w:rPr>
          <w:del w:id="1712" w:author="Auteur"/>
          <w:noProof/>
        </w:rPr>
      </w:pPr>
    </w:p>
    <w:p w14:paraId="74312612" w14:textId="25EF9416" w:rsidR="00874014" w:rsidRPr="00AA6BE4" w:rsidDel="00F4165D" w:rsidRDefault="00874014">
      <w:pPr>
        <w:rPr>
          <w:del w:id="1713" w:author="Auteur"/>
          <w:noProof/>
        </w:rPr>
        <w:pPrChange w:id="1714" w:author="Auteur">
          <w:pPr>
            <w:pStyle w:val="Paragraphedeliste"/>
            <w:numPr>
              <w:numId w:val="3"/>
            </w:numPr>
            <w:ind w:hanging="360"/>
          </w:pPr>
        </w:pPrChange>
      </w:pPr>
      <w:del w:id="1715" w:author="Auteur">
        <w:r w:rsidRPr="00077DED" w:rsidDel="00F4165D">
          <w:rPr>
            <w:noProof/>
            <w:color w:val="FF0000"/>
          </w:rPr>
          <w:delText>GR.</w:delText>
        </w:r>
        <w:r w:rsidDel="00F4165D">
          <w:rPr>
            <w:noProof/>
            <w:color w:val="FF0000"/>
          </w:rPr>
          <w:delText>Professeurs</w:delText>
        </w:r>
        <w:r w:rsidDel="00F4165D">
          <w:rPr>
            <w:noProof/>
            <w:color w:val="FF0000"/>
          </w:rPr>
          <w:tab/>
        </w:r>
        <w:r w:rsidDel="00F4165D">
          <w:rPr>
            <w:noProof/>
            <w:color w:val="FF0000"/>
          </w:rPr>
          <w:tab/>
        </w:r>
        <w:r w:rsidDel="00F4165D">
          <w:rPr>
            <w:noProof/>
          </w:rPr>
          <w:tab/>
          <w:delText>Aucun</w:delText>
        </w:r>
      </w:del>
    </w:p>
    <w:p w14:paraId="1C8E7EA5" w14:textId="638CAFB6" w:rsidR="00874014" w:rsidRPr="00BF6043" w:rsidDel="00F4165D" w:rsidRDefault="00874014">
      <w:pPr>
        <w:rPr>
          <w:del w:id="1716" w:author="Auteur"/>
          <w:noProof/>
        </w:rPr>
        <w:pPrChange w:id="1717" w:author="Auteur">
          <w:pPr>
            <w:pStyle w:val="Paragraphedeliste"/>
            <w:numPr>
              <w:numId w:val="3"/>
            </w:numPr>
            <w:ind w:hanging="360"/>
          </w:pPr>
        </w:pPrChange>
      </w:pPr>
      <w:del w:id="1718" w:author="Auteur">
        <w:r w:rsidRPr="00077DED" w:rsidDel="00F4165D">
          <w:rPr>
            <w:noProof/>
            <w:color w:val="009095" w:themeColor="accent2" w:themeShade="BF"/>
          </w:rPr>
          <w:delText>GR.</w:delText>
        </w:r>
        <w:r w:rsidDel="00F4165D">
          <w:rPr>
            <w:noProof/>
            <w:color w:val="009095" w:themeColor="accent2" w:themeShade="BF"/>
          </w:rPr>
          <w:delText>Eleves.ClasseA</w:delText>
        </w:r>
        <w:r w:rsidDel="00F4165D">
          <w:rPr>
            <w:noProof/>
            <w:color w:val="009095" w:themeColor="accent2" w:themeShade="BF"/>
          </w:rPr>
          <w:tab/>
        </w:r>
        <w:r w:rsidDel="00F4165D">
          <w:rPr>
            <w:noProof/>
          </w:rPr>
          <w:tab/>
        </w:r>
        <w:r w:rsidR="00B54D1E" w:rsidDel="00F4165D">
          <w:rPr>
            <w:noProof/>
          </w:rPr>
          <w:tab/>
          <w:delText>Lecture</w:delText>
        </w:r>
      </w:del>
    </w:p>
    <w:p w14:paraId="219D4E65" w14:textId="04B25578" w:rsidR="00874014" w:rsidRPr="00AA6BE4" w:rsidDel="00F4165D" w:rsidRDefault="00874014">
      <w:pPr>
        <w:rPr>
          <w:del w:id="1719" w:author="Auteur"/>
          <w:noProof/>
        </w:rPr>
        <w:pPrChange w:id="1720" w:author="Auteur">
          <w:pPr>
            <w:pStyle w:val="Paragraphedeliste"/>
            <w:numPr>
              <w:numId w:val="3"/>
            </w:numPr>
            <w:ind w:hanging="360"/>
          </w:pPr>
        </w:pPrChange>
      </w:pPr>
      <w:del w:id="1721" w:author="Auteur">
        <w:r w:rsidRPr="00077DED" w:rsidDel="00F4165D">
          <w:rPr>
            <w:noProof/>
            <w:color w:val="FFC000"/>
          </w:rPr>
          <w:delText>GR.</w:delText>
        </w:r>
        <w:r w:rsidDel="00F4165D">
          <w:rPr>
            <w:noProof/>
            <w:color w:val="FFC000"/>
          </w:rPr>
          <w:delText>Eleves.ClasseB</w:delText>
        </w:r>
        <w:r w:rsidDel="00F4165D">
          <w:rPr>
            <w:noProof/>
            <w:color w:val="FFC000"/>
          </w:rPr>
          <w:tab/>
        </w:r>
        <w:r w:rsidDel="00F4165D">
          <w:rPr>
            <w:noProof/>
            <w:color w:val="FFC000"/>
          </w:rPr>
          <w:tab/>
        </w:r>
        <w:r w:rsidDel="00F4165D">
          <w:rPr>
            <w:noProof/>
            <w:color w:val="FFC000"/>
          </w:rPr>
          <w:tab/>
        </w:r>
        <w:r w:rsidDel="00F4165D">
          <w:rPr>
            <w:noProof/>
          </w:rPr>
          <w:delText>Aucun</w:delText>
        </w:r>
      </w:del>
    </w:p>
    <w:p w14:paraId="2AD532FD" w14:textId="0D515234" w:rsidR="00874014" w:rsidRPr="00BF6043" w:rsidDel="00F4165D" w:rsidRDefault="00874014">
      <w:pPr>
        <w:rPr>
          <w:del w:id="1722" w:author="Auteur"/>
          <w:noProof/>
        </w:rPr>
        <w:pPrChange w:id="1723" w:author="Auteur">
          <w:pPr>
            <w:pStyle w:val="Paragraphedeliste"/>
            <w:numPr>
              <w:numId w:val="3"/>
            </w:numPr>
            <w:ind w:hanging="360"/>
          </w:pPr>
        </w:pPrChange>
      </w:pPr>
      <w:del w:id="1724" w:author="Auteur">
        <w:r w:rsidRPr="00077DED" w:rsidDel="00F4165D">
          <w:rPr>
            <w:noProof/>
            <w:color w:val="00B050"/>
          </w:rPr>
          <w:delText>GR.</w:delText>
        </w:r>
        <w:r w:rsidDel="00F4165D">
          <w:rPr>
            <w:noProof/>
            <w:color w:val="00B050"/>
          </w:rPr>
          <w:delText>Eleves.ClasseC</w:delText>
        </w:r>
        <w:r w:rsidDel="00F4165D">
          <w:rPr>
            <w:noProof/>
            <w:color w:val="00B050"/>
          </w:rPr>
          <w:tab/>
        </w:r>
        <w:r w:rsidDel="00F4165D">
          <w:rPr>
            <w:noProof/>
            <w:color w:val="00B050"/>
          </w:rPr>
          <w:tab/>
        </w:r>
        <w:r w:rsidDel="00F4165D">
          <w:rPr>
            <w:noProof/>
            <w:color w:val="00B050"/>
          </w:rPr>
          <w:tab/>
        </w:r>
        <w:r w:rsidDel="00F4165D">
          <w:rPr>
            <w:noProof/>
          </w:rPr>
          <w:delText>Aucun</w:delText>
        </w:r>
      </w:del>
    </w:p>
    <w:p w14:paraId="5011D386" w14:textId="3293C3A6" w:rsidR="00874014" w:rsidDel="00F4165D" w:rsidRDefault="00874014">
      <w:pPr>
        <w:rPr>
          <w:del w:id="1725" w:author="Auteur"/>
          <w:noProof/>
        </w:rPr>
        <w:pPrChange w:id="1726" w:author="Auteur">
          <w:pPr>
            <w:pStyle w:val="Paragraphedeliste"/>
            <w:numPr>
              <w:numId w:val="3"/>
            </w:numPr>
            <w:ind w:hanging="360"/>
          </w:pPr>
        </w:pPrChange>
      </w:pPr>
      <w:del w:id="1727" w:author="Auteur">
        <w:r w:rsidRPr="00077DED" w:rsidDel="00F4165D">
          <w:rPr>
            <w:noProof/>
            <w:color w:val="7030A0"/>
          </w:rPr>
          <w:delText>GR.</w:delText>
        </w:r>
        <w:r w:rsidDel="00F4165D">
          <w:rPr>
            <w:noProof/>
            <w:color w:val="7030A0"/>
          </w:rPr>
          <w:delText>Professeurs.ClasseA</w:delText>
        </w:r>
        <w:r w:rsidDel="00F4165D">
          <w:rPr>
            <w:noProof/>
            <w:color w:val="7030A0"/>
          </w:rPr>
          <w:tab/>
        </w:r>
        <w:r w:rsidR="000213A1" w:rsidDel="00F4165D">
          <w:rPr>
            <w:noProof/>
          </w:rPr>
          <w:tab/>
          <w:delText>Lecture</w:delText>
        </w:r>
      </w:del>
    </w:p>
    <w:p w14:paraId="56EC9DAF" w14:textId="5211C4A9" w:rsidR="00874014" w:rsidDel="00F4165D" w:rsidRDefault="00874014">
      <w:pPr>
        <w:rPr>
          <w:del w:id="1728" w:author="Auteur"/>
          <w:noProof/>
        </w:rPr>
        <w:pPrChange w:id="1729" w:author="Auteur">
          <w:pPr>
            <w:pStyle w:val="Paragraphedeliste"/>
            <w:numPr>
              <w:numId w:val="3"/>
            </w:numPr>
            <w:ind w:hanging="360"/>
          </w:pPr>
        </w:pPrChange>
      </w:pPr>
      <w:del w:id="1730" w:author="Auteur">
        <w:r w:rsidRPr="00DC4BB5" w:rsidDel="00F4165D">
          <w:rPr>
            <w:noProof/>
            <w:color w:val="0070C0"/>
          </w:rPr>
          <w:delText>GR.Professeurs.ClasseB</w:delText>
        </w:r>
        <w:r w:rsidDel="00F4165D">
          <w:rPr>
            <w:noProof/>
            <w:color w:val="0070C0"/>
          </w:rPr>
          <w:tab/>
        </w:r>
        <w:r w:rsidDel="00F4165D">
          <w:rPr>
            <w:noProof/>
            <w:color w:val="0070C0"/>
          </w:rPr>
          <w:tab/>
        </w:r>
        <w:r w:rsidDel="00F4165D">
          <w:rPr>
            <w:noProof/>
          </w:rPr>
          <w:delText>Aucun</w:delText>
        </w:r>
      </w:del>
    </w:p>
    <w:p w14:paraId="4E6A32E4" w14:textId="4006F75C" w:rsidR="00874014" w:rsidRPr="00A3255F" w:rsidDel="00F4165D" w:rsidRDefault="00874014">
      <w:pPr>
        <w:rPr>
          <w:del w:id="1731" w:author="Auteur"/>
          <w:noProof/>
        </w:rPr>
        <w:pPrChange w:id="1732" w:author="Auteur">
          <w:pPr>
            <w:pStyle w:val="Paragraphedeliste"/>
            <w:numPr>
              <w:numId w:val="3"/>
            </w:numPr>
            <w:ind w:hanging="360"/>
          </w:pPr>
        </w:pPrChange>
      </w:pPr>
      <w:del w:id="1733" w:author="Auteur">
        <w:r w:rsidRPr="00DC4BB5" w:rsidDel="00F4165D">
          <w:rPr>
            <w:noProof/>
            <w:color w:val="9600F2"/>
          </w:rPr>
          <w:delText>GR.Professeurs.ClasseC</w:delText>
        </w:r>
        <w:r w:rsidDel="00F4165D">
          <w:rPr>
            <w:noProof/>
            <w:color w:val="9600F2"/>
          </w:rPr>
          <w:tab/>
        </w:r>
        <w:r w:rsidDel="00F4165D">
          <w:rPr>
            <w:noProof/>
            <w:color w:val="9600F2"/>
          </w:rPr>
          <w:tab/>
        </w:r>
        <w:r w:rsidDel="00F4165D">
          <w:rPr>
            <w:noProof/>
          </w:rPr>
          <w:delText>Aucun</w:delText>
        </w:r>
      </w:del>
    </w:p>
    <w:p w14:paraId="5B2F3961" w14:textId="78CFDD23" w:rsidR="00874014" w:rsidDel="00F4165D" w:rsidRDefault="00874014">
      <w:pPr>
        <w:rPr>
          <w:del w:id="1734" w:author="Auteur"/>
          <w:noProof/>
        </w:rPr>
        <w:pPrChange w:id="1735" w:author="Auteur">
          <w:pPr>
            <w:pStyle w:val="Paragraphedeliste"/>
            <w:numPr>
              <w:numId w:val="3"/>
            </w:numPr>
            <w:ind w:hanging="360"/>
          </w:pPr>
        </w:pPrChange>
      </w:pPr>
      <w:del w:id="1736" w:author="Auteur">
        <w:r w:rsidRPr="00B05331" w:rsidDel="00F4165D">
          <w:rPr>
            <w:noProof/>
            <w:color w:val="00B0F0"/>
          </w:rPr>
          <w:delText>GR.Employés</w:delText>
        </w:r>
        <w:r w:rsidDel="00F4165D">
          <w:rPr>
            <w:noProof/>
            <w:color w:val="00B0F0"/>
          </w:rPr>
          <w:tab/>
        </w:r>
        <w:r w:rsidDel="00F4165D">
          <w:rPr>
            <w:noProof/>
            <w:color w:val="00B0F0"/>
          </w:rPr>
          <w:tab/>
        </w:r>
        <w:r w:rsidDel="00F4165D">
          <w:rPr>
            <w:noProof/>
            <w:color w:val="00B0F0"/>
          </w:rPr>
          <w:tab/>
        </w:r>
        <w:r w:rsidR="003048E3" w:rsidDel="00F4165D">
          <w:rPr>
            <w:noProof/>
          </w:rPr>
          <w:delText>Lecture</w:delText>
        </w:r>
      </w:del>
    </w:p>
    <w:p w14:paraId="4658B2A0" w14:textId="59637974" w:rsidR="00874014" w:rsidDel="00F4165D" w:rsidRDefault="00874014">
      <w:pPr>
        <w:rPr>
          <w:del w:id="1737" w:author="Auteur"/>
          <w:noProof/>
        </w:rPr>
      </w:pPr>
    </w:p>
    <w:p w14:paraId="52C846FF" w14:textId="58374D27" w:rsidR="000D7B97" w:rsidDel="00F4165D" w:rsidRDefault="000D7B97">
      <w:pPr>
        <w:rPr>
          <w:del w:id="1738" w:author="Auteur"/>
          <w:noProof/>
        </w:rPr>
      </w:pPr>
    </w:p>
    <w:p w14:paraId="2879E327" w14:textId="5C97AE3A" w:rsidR="000D7B97" w:rsidDel="00F4165D" w:rsidRDefault="000D7B97">
      <w:pPr>
        <w:rPr>
          <w:del w:id="1739" w:author="Auteur"/>
          <w:noProof/>
        </w:rPr>
      </w:pPr>
    </w:p>
    <w:p w14:paraId="58BEE133" w14:textId="4203D7D6" w:rsidR="000D7B97" w:rsidDel="00F4165D" w:rsidRDefault="000D7B97">
      <w:pPr>
        <w:rPr>
          <w:del w:id="1740" w:author="Auteur"/>
          <w:noProof/>
        </w:rPr>
      </w:pPr>
    </w:p>
    <w:p w14:paraId="762AEC15" w14:textId="287C14BF" w:rsidR="000D7B97" w:rsidDel="00F4165D" w:rsidRDefault="000D7B97">
      <w:pPr>
        <w:rPr>
          <w:del w:id="1741" w:author="Auteur"/>
          <w:noProof/>
        </w:rPr>
      </w:pPr>
    </w:p>
    <w:p w14:paraId="79DABEBE" w14:textId="3D693C30" w:rsidR="000213A1" w:rsidDel="00F4165D" w:rsidRDefault="004E73F5">
      <w:pPr>
        <w:rPr>
          <w:del w:id="1742" w:author="Auteur"/>
          <w:noProof/>
        </w:rPr>
      </w:pPr>
      <w:del w:id="1743" w:author="Auteur">
        <w:r w:rsidDel="00F4165D">
          <w:rPr>
            <w:noProof/>
          </w:rPr>
          <w:drawing>
            <wp:anchor distT="0" distB="0" distL="114300" distR="114300" simplePos="0" relativeHeight="251685888" behindDoc="0" locked="0" layoutInCell="1" allowOverlap="1" wp14:anchorId="247F7203" wp14:editId="416EB4F1">
              <wp:simplePos x="0" y="0"/>
              <wp:positionH relativeFrom="column">
                <wp:posOffset>945</wp:posOffset>
              </wp:positionH>
              <wp:positionV relativeFrom="page">
                <wp:posOffset>460917</wp:posOffset>
              </wp:positionV>
              <wp:extent cx="3427095" cy="4274820"/>
              <wp:effectExtent l="0" t="0" r="1905" b="0"/>
              <wp:wrapSquare wrapText="bothSides"/>
              <wp:docPr id="1883874900"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27095" cy="4274820"/>
                      </a:xfrm>
                      <a:prstGeom prst="rect">
                        <a:avLst/>
                      </a:prstGeom>
                      <a:noFill/>
                      <a:ln>
                        <a:noFill/>
                      </a:ln>
                    </pic:spPr>
                  </pic:pic>
                </a:graphicData>
              </a:graphic>
            </wp:anchor>
          </w:drawing>
        </w:r>
        <w:r w:rsidDel="00F4165D">
          <w:rPr>
            <w:noProof/>
          </w:rPr>
          <w:delText xml:space="preserve">Pour le dossier Anglais qui se trouve dans Communs Professeurs A, </w:delText>
        </w:r>
        <w:r w:rsidR="009D585E" w:rsidDel="00F4165D">
          <w:rPr>
            <w:noProof/>
          </w:rPr>
          <w:delText xml:space="preserve">le GR.Employés a toujours un accés en lecture, cependant le GR.Professeurs.A n’en a plus. Seul le ProfAnglais </w:delText>
        </w:r>
        <w:r w:rsidR="00344B56" w:rsidDel="00F4165D">
          <w:rPr>
            <w:noProof/>
          </w:rPr>
          <w:delText xml:space="preserve">a des accés en Lecture, Ecriture et Modification. Le GR.Eleves.ClasseA a toujours des accés en Lecture seulement. </w:delText>
        </w:r>
      </w:del>
    </w:p>
    <w:p w14:paraId="21A95670" w14:textId="0936E345" w:rsidR="00344B56" w:rsidDel="00F4165D" w:rsidRDefault="00344B56">
      <w:pPr>
        <w:rPr>
          <w:del w:id="1744" w:author="Auteur"/>
          <w:noProof/>
        </w:rPr>
      </w:pPr>
    </w:p>
    <w:p w14:paraId="6FF1B774" w14:textId="7BCE2D1F" w:rsidR="00344B56" w:rsidDel="00F4165D" w:rsidRDefault="00344B56">
      <w:pPr>
        <w:rPr>
          <w:del w:id="1745" w:author="Auteur"/>
          <w:noProof/>
        </w:rPr>
      </w:pPr>
      <w:del w:id="1746" w:author="Auteur">
        <w:r w:rsidDel="00F4165D">
          <w:rPr>
            <w:noProof/>
          </w:rPr>
          <w:delText xml:space="preserve">Accés : </w:delText>
        </w:r>
      </w:del>
    </w:p>
    <w:p w14:paraId="2717C6DE" w14:textId="2FA6086E" w:rsidR="00344B56" w:rsidDel="00F4165D" w:rsidRDefault="00344B56">
      <w:pPr>
        <w:rPr>
          <w:del w:id="1747" w:author="Auteur"/>
          <w:noProof/>
        </w:rPr>
      </w:pPr>
    </w:p>
    <w:p w14:paraId="5634F183" w14:textId="29EAAFBB" w:rsidR="00344B56" w:rsidRPr="00AA6BE4" w:rsidDel="00F4165D" w:rsidRDefault="00344B56">
      <w:pPr>
        <w:rPr>
          <w:del w:id="1748" w:author="Auteur"/>
          <w:noProof/>
        </w:rPr>
        <w:pPrChange w:id="1749" w:author="Auteur">
          <w:pPr>
            <w:pStyle w:val="Paragraphedeliste"/>
            <w:numPr>
              <w:numId w:val="3"/>
            </w:numPr>
            <w:ind w:hanging="360"/>
          </w:pPr>
        </w:pPrChange>
      </w:pPr>
      <w:del w:id="1750" w:author="Auteur">
        <w:r w:rsidRPr="00077DED" w:rsidDel="00F4165D">
          <w:rPr>
            <w:noProof/>
            <w:color w:val="FF0000"/>
          </w:rPr>
          <w:delText>GR.</w:delText>
        </w:r>
        <w:r w:rsidDel="00F4165D">
          <w:rPr>
            <w:noProof/>
            <w:color w:val="FF0000"/>
          </w:rPr>
          <w:delText>Professeurs</w:delText>
        </w:r>
        <w:r w:rsidDel="00F4165D">
          <w:rPr>
            <w:noProof/>
            <w:color w:val="FF0000"/>
          </w:rPr>
          <w:tab/>
        </w:r>
        <w:r w:rsidDel="00F4165D">
          <w:rPr>
            <w:noProof/>
            <w:color w:val="FF0000"/>
          </w:rPr>
          <w:tab/>
        </w:r>
        <w:r w:rsidDel="00F4165D">
          <w:rPr>
            <w:noProof/>
          </w:rPr>
          <w:tab/>
          <w:delText>Aucun</w:delText>
        </w:r>
      </w:del>
    </w:p>
    <w:p w14:paraId="482217A4" w14:textId="0439B3D6" w:rsidR="00344B56" w:rsidRPr="00BF6043" w:rsidDel="00F4165D" w:rsidRDefault="00344B56">
      <w:pPr>
        <w:rPr>
          <w:del w:id="1751" w:author="Auteur"/>
          <w:noProof/>
        </w:rPr>
        <w:pPrChange w:id="1752" w:author="Auteur">
          <w:pPr>
            <w:pStyle w:val="Paragraphedeliste"/>
            <w:numPr>
              <w:numId w:val="3"/>
            </w:numPr>
            <w:ind w:hanging="360"/>
          </w:pPr>
        </w:pPrChange>
      </w:pPr>
      <w:del w:id="1753" w:author="Auteur">
        <w:r w:rsidRPr="00077DED" w:rsidDel="00F4165D">
          <w:rPr>
            <w:noProof/>
            <w:color w:val="009095" w:themeColor="accent2" w:themeShade="BF"/>
          </w:rPr>
          <w:delText>GR.</w:delText>
        </w:r>
        <w:r w:rsidDel="00F4165D">
          <w:rPr>
            <w:noProof/>
            <w:color w:val="009095" w:themeColor="accent2" w:themeShade="BF"/>
          </w:rPr>
          <w:delText>Eleves.ClasseA</w:delText>
        </w:r>
        <w:r w:rsidDel="00F4165D">
          <w:rPr>
            <w:noProof/>
            <w:color w:val="009095" w:themeColor="accent2" w:themeShade="BF"/>
          </w:rPr>
          <w:tab/>
        </w:r>
        <w:r w:rsidDel="00F4165D">
          <w:rPr>
            <w:noProof/>
          </w:rPr>
          <w:tab/>
        </w:r>
        <w:r w:rsidDel="00F4165D">
          <w:rPr>
            <w:noProof/>
          </w:rPr>
          <w:tab/>
        </w:r>
        <w:r w:rsidR="00E55FFA" w:rsidDel="00F4165D">
          <w:rPr>
            <w:noProof/>
          </w:rPr>
          <w:delText>Lecture</w:delText>
        </w:r>
      </w:del>
    </w:p>
    <w:p w14:paraId="5EF1BB61" w14:textId="41AD1C4F" w:rsidR="00344B56" w:rsidRPr="00AA6BE4" w:rsidDel="00F4165D" w:rsidRDefault="00344B56">
      <w:pPr>
        <w:rPr>
          <w:del w:id="1754" w:author="Auteur"/>
          <w:noProof/>
        </w:rPr>
        <w:pPrChange w:id="1755" w:author="Auteur">
          <w:pPr>
            <w:pStyle w:val="Paragraphedeliste"/>
            <w:numPr>
              <w:numId w:val="3"/>
            </w:numPr>
            <w:ind w:hanging="360"/>
          </w:pPr>
        </w:pPrChange>
      </w:pPr>
      <w:del w:id="1756" w:author="Auteur">
        <w:r w:rsidRPr="00077DED" w:rsidDel="00F4165D">
          <w:rPr>
            <w:noProof/>
            <w:color w:val="FFC000"/>
          </w:rPr>
          <w:delText>GR.</w:delText>
        </w:r>
        <w:r w:rsidDel="00F4165D">
          <w:rPr>
            <w:noProof/>
            <w:color w:val="FFC000"/>
          </w:rPr>
          <w:delText>Eleves.ClasseB</w:delText>
        </w:r>
        <w:r w:rsidDel="00F4165D">
          <w:rPr>
            <w:noProof/>
            <w:color w:val="FFC000"/>
          </w:rPr>
          <w:tab/>
        </w:r>
        <w:r w:rsidDel="00F4165D">
          <w:rPr>
            <w:noProof/>
            <w:color w:val="FFC000"/>
          </w:rPr>
          <w:tab/>
        </w:r>
        <w:r w:rsidDel="00F4165D">
          <w:rPr>
            <w:noProof/>
            <w:color w:val="FFC000"/>
          </w:rPr>
          <w:tab/>
        </w:r>
        <w:r w:rsidDel="00F4165D">
          <w:rPr>
            <w:noProof/>
          </w:rPr>
          <w:delText>Aucun</w:delText>
        </w:r>
      </w:del>
    </w:p>
    <w:p w14:paraId="7AAE590B" w14:textId="7F37A4C3" w:rsidR="00344B56" w:rsidRPr="00BF6043" w:rsidDel="00F4165D" w:rsidRDefault="00344B56">
      <w:pPr>
        <w:rPr>
          <w:del w:id="1757" w:author="Auteur"/>
          <w:noProof/>
        </w:rPr>
        <w:pPrChange w:id="1758" w:author="Auteur">
          <w:pPr>
            <w:pStyle w:val="Paragraphedeliste"/>
            <w:numPr>
              <w:numId w:val="3"/>
            </w:numPr>
            <w:ind w:hanging="360"/>
          </w:pPr>
        </w:pPrChange>
      </w:pPr>
      <w:del w:id="1759" w:author="Auteur">
        <w:r w:rsidRPr="00077DED" w:rsidDel="00F4165D">
          <w:rPr>
            <w:noProof/>
            <w:color w:val="00B050"/>
          </w:rPr>
          <w:delText>GR.</w:delText>
        </w:r>
        <w:r w:rsidDel="00F4165D">
          <w:rPr>
            <w:noProof/>
            <w:color w:val="00B050"/>
          </w:rPr>
          <w:delText>Eleves.ClasseC</w:delText>
        </w:r>
        <w:r w:rsidDel="00F4165D">
          <w:rPr>
            <w:noProof/>
            <w:color w:val="00B050"/>
          </w:rPr>
          <w:tab/>
        </w:r>
        <w:r w:rsidDel="00F4165D">
          <w:rPr>
            <w:noProof/>
            <w:color w:val="00B050"/>
          </w:rPr>
          <w:tab/>
        </w:r>
        <w:r w:rsidDel="00F4165D">
          <w:rPr>
            <w:noProof/>
            <w:color w:val="00B050"/>
          </w:rPr>
          <w:tab/>
        </w:r>
        <w:r w:rsidDel="00F4165D">
          <w:rPr>
            <w:noProof/>
          </w:rPr>
          <w:delText>Aucun</w:delText>
        </w:r>
      </w:del>
    </w:p>
    <w:p w14:paraId="0D9AEEEA" w14:textId="55263CDD" w:rsidR="00344B56" w:rsidDel="00F4165D" w:rsidRDefault="00344B56">
      <w:pPr>
        <w:rPr>
          <w:del w:id="1760" w:author="Auteur"/>
          <w:noProof/>
        </w:rPr>
        <w:pPrChange w:id="1761" w:author="Auteur">
          <w:pPr>
            <w:pStyle w:val="Paragraphedeliste"/>
            <w:numPr>
              <w:numId w:val="3"/>
            </w:numPr>
            <w:ind w:hanging="360"/>
          </w:pPr>
        </w:pPrChange>
      </w:pPr>
      <w:del w:id="1762" w:author="Auteur">
        <w:r w:rsidRPr="00077DED" w:rsidDel="00F4165D">
          <w:rPr>
            <w:noProof/>
            <w:color w:val="7030A0"/>
          </w:rPr>
          <w:delText>GR.</w:delText>
        </w:r>
        <w:r w:rsidDel="00F4165D">
          <w:rPr>
            <w:noProof/>
            <w:color w:val="7030A0"/>
          </w:rPr>
          <w:delText>Professeurs.ClasseA</w:delText>
        </w:r>
        <w:r w:rsidDel="00F4165D">
          <w:rPr>
            <w:noProof/>
            <w:color w:val="7030A0"/>
          </w:rPr>
          <w:tab/>
        </w:r>
        <w:r w:rsidDel="00F4165D">
          <w:rPr>
            <w:noProof/>
          </w:rPr>
          <w:tab/>
        </w:r>
        <w:r w:rsidR="00E55FFA" w:rsidDel="00F4165D">
          <w:rPr>
            <w:noProof/>
          </w:rPr>
          <w:delText>Aucun</w:delText>
        </w:r>
      </w:del>
    </w:p>
    <w:p w14:paraId="0BCC3A7D" w14:textId="5A1B7A61" w:rsidR="00344B56" w:rsidDel="00F4165D" w:rsidRDefault="00344B56">
      <w:pPr>
        <w:rPr>
          <w:del w:id="1763" w:author="Auteur"/>
          <w:noProof/>
        </w:rPr>
        <w:pPrChange w:id="1764" w:author="Auteur">
          <w:pPr>
            <w:pStyle w:val="Paragraphedeliste"/>
            <w:numPr>
              <w:numId w:val="3"/>
            </w:numPr>
            <w:ind w:hanging="360"/>
          </w:pPr>
        </w:pPrChange>
      </w:pPr>
      <w:del w:id="1765" w:author="Auteur">
        <w:r w:rsidRPr="00DC4BB5" w:rsidDel="00F4165D">
          <w:rPr>
            <w:noProof/>
            <w:color w:val="0070C0"/>
          </w:rPr>
          <w:delText>GR.Professeurs.ClasseB</w:delText>
        </w:r>
        <w:r w:rsidDel="00F4165D">
          <w:rPr>
            <w:noProof/>
            <w:color w:val="0070C0"/>
          </w:rPr>
          <w:tab/>
        </w:r>
        <w:r w:rsidDel="00F4165D">
          <w:rPr>
            <w:noProof/>
            <w:color w:val="0070C0"/>
          </w:rPr>
          <w:tab/>
        </w:r>
        <w:r w:rsidDel="00F4165D">
          <w:rPr>
            <w:noProof/>
          </w:rPr>
          <w:delText>Aucun</w:delText>
        </w:r>
      </w:del>
    </w:p>
    <w:p w14:paraId="34EC78B8" w14:textId="76259750" w:rsidR="00344B56" w:rsidRPr="00A3255F" w:rsidDel="00F4165D" w:rsidRDefault="00344B56">
      <w:pPr>
        <w:rPr>
          <w:del w:id="1766" w:author="Auteur"/>
          <w:noProof/>
        </w:rPr>
        <w:pPrChange w:id="1767" w:author="Auteur">
          <w:pPr>
            <w:pStyle w:val="Paragraphedeliste"/>
            <w:numPr>
              <w:numId w:val="3"/>
            </w:numPr>
            <w:ind w:hanging="360"/>
          </w:pPr>
        </w:pPrChange>
      </w:pPr>
      <w:del w:id="1768" w:author="Auteur">
        <w:r w:rsidRPr="00DC4BB5" w:rsidDel="00F4165D">
          <w:rPr>
            <w:noProof/>
            <w:color w:val="9600F2"/>
          </w:rPr>
          <w:delText>GR.Professeurs.ClasseC</w:delText>
        </w:r>
        <w:r w:rsidDel="00F4165D">
          <w:rPr>
            <w:noProof/>
            <w:color w:val="9600F2"/>
          </w:rPr>
          <w:tab/>
        </w:r>
        <w:r w:rsidDel="00F4165D">
          <w:rPr>
            <w:noProof/>
            <w:color w:val="9600F2"/>
          </w:rPr>
          <w:tab/>
        </w:r>
        <w:r w:rsidDel="00F4165D">
          <w:rPr>
            <w:noProof/>
          </w:rPr>
          <w:delText>Aucun</w:delText>
        </w:r>
      </w:del>
    </w:p>
    <w:p w14:paraId="6EE0043B" w14:textId="021CDCB9" w:rsidR="00344B56" w:rsidDel="00F4165D" w:rsidRDefault="00344B56">
      <w:pPr>
        <w:rPr>
          <w:del w:id="1769" w:author="Auteur"/>
          <w:noProof/>
        </w:rPr>
        <w:pPrChange w:id="1770" w:author="Auteur">
          <w:pPr>
            <w:pStyle w:val="Paragraphedeliste"/>
            <w:numPr>
              <w:numId w:val="3"/>
            </w:numPr>
            <w:ind w:hanging="360"/>
          </w:pPr>
        </w:pPrChange>
      </w:pPr>
      <w:del w:id="1771" w:author="Auteur">
        <w:r w:rsidRPr="00B05331" w:rsidDel="00F4165D">
          <w:rPr>
            <w:noProof/>
            <w:color w:val="00B0F0"/>
          </w:rPr>
          <w:delText>GR.Employés</w:delText>
        </w:r>
        <w:r w:rsidDel="00F4165D">
          <w:rPr>
            <w:noProof/>
            <w:color w:val="00B0F0"/>
          </w:rPr>
          <w:tab/>
        </w:r>
        <w:r w:rsidDel="00F4165D">
          <w:rPr>
            <w:noProof/>
            <w:color w:val="00B0F0"/>
          </w:rPr>
          <w:tab/>
        </w:r>
        <w:r w:rsidDel="00F4165D">
          <w:rPr>
            <w:noProof/>
            <w:color w:val="00B0F0"/>
          </w:rPr>
          <w:tab/>
        </w:r>
        <w:r w:rsidDel="00F4165D">
          <w:rPr>
            <w:noProof/>
          </w:rPr>
          <w:delText>Lecture</w:delText>
        </w:r>
      </w:del>
    </w:p>
    <w:p w14:paraId="230F4006" w14:textId="1177BFD5" w:rsidR="00344B56" w:rsidRPr="000B1288" w:rsidDel="00F4165D" w:rsidRDefault="00344B56">
      <w:pPr>
        <w:rPr>
          <w:del w:id="1772" w:author="Auteur"/>
          <w:noProof/>
        </w:rPr>
        <w:pPrChange w:id="1773" w:author="Auteur">
          <w:pPr>
            <w:pStyle w:val="Paragraphedeliste"/>
            <w:numPr>
              <w:numId w:val="3"/>
            </w:numPr>
            <w:ind w:hanging="360"/>
          </w:pPr>
        </w:pPrChange>
      </w:pPr>
      <w:del w:id="1774" w:author="Auteur">
        <w:r w:rsidRPr="000B1288" w:rsidDel="00F4165D">
          <w:rPr>
            <w:noProof/>
          </w:rPr>
          <w:delText>ProfAnglais</w:delText>
        </w:r>
        <w:r w:rsidRPr="000B1288" w:rsidDel="00F4165D">
          <w:rPr>
            <w:noProof/>
          </w:rPr>
          <w:tab/>
        </w:r>
        <w:r w:rsidRPr="000B1288" w:rsidDel="00F4165D">
          <w:rPr>
            <w:noProof/>
          </w:rPr>
          <w:tab/>
        </w:r>
        <w:r w:rsidRPr="000B1288" w:rsidDel="00F4165D">
          <w:rPr>
            <w:noProof/>
          </w:rPr>
          <w:tab/>
          <w:delText>Lecture/Ecriture</w:delText>
        </w:r>
      </w:del>
    </w:p>
    <w:p w14:paraId="74C2CAF9" w14:textId="3A070E71" w:rsidR="00344B56" w:rsidDel="00F4165D" w:rsidRDefault="00344B56">
      <w:pPr>
        <w:rPr>
          <w:del w:id="1775" w:author="Auteur"/>
          <w:noProof/>
        </w:rPr>
      </w:pPr>
    </w:p>
    <w:p w14:paraId="18FCCC6A" w14:textId="3BC1EA81" w:rsidR="00344B56" w:rsidDel="00F4165D" w:rsidRDefault="00344B56">
      <w:pPr>
        <w:rPr>
          <w:del w:id="1776" w:author="Auteur"/>
          <w:noProof/>
        </w:rPr>
      </w:pPr>
    </w:p>
    <w:p w14:paraId="27550786" w14:textId="194E2E75" w:rsidR="00344B56" w:rsidDel="00F4165D" w:rsidRDefault="00344B56">
      <w:pPr>
        <w:rPr>
          <w:del w:id="1777" w:author="Auteur"/>
          <w:noProof/>
        </w:rPr>
      </w:pPr>
    </w:p>
    <w:p w14:paraId="36DABD36" w14:textId="6758FEF1" w:rsidR="00344B56" w:rsidDel="00F4165D" w:rsidRDefault="00344B56">
      <w:pPr>
        <w:rPr>
          <w:del w:id="1778" w:author="Auteur"/>
          <w:noProof/>
        </w:rPr>
      </w:pPr>
    </w:p>
    <w:p w14:paraId="1C4F1424" w14:textId="5C39457B" w:rsidR="00344B56" w:rsidDel="00F4165D" w:rsidRDefault="00344B56">
      <w:pPr>
        <w:rPr>
          <w:del w:id="1779" w:author="Auteur"/>
          <w:noProof/>
        </w:rPr>
      </w:pPr>
    </w:p>
    <w:p w14:paraId="254D9B73" w14:textId="3A69FC4C" w:rsidR="00344B56" w:rsidDel="00F4165D" w:rsidRDefault="00344B56">
      <w:pPr>
        <w:rPr>
          <w:del w:id="1780" w:author="Auteur"/>
          <w:noProof/>
          <w:color w:val="C00000"/>
        </w:rPr>
      </w:pPr>
      <w:del w:id="1781" w:author="Auteur">
        <w:r w:rsidDel="00F4165D">
          <w:rPr>
            <w:noProof/>
            <w:color w:val="C00000"/>
          </w:rPr>
          <w:delText xml:space="preserve">!! </w:delText>
        </w:r>
        <w:r w:rsidRPr="000F04AB" w:rsidDel="00F4165D">
          <w:rPr>
            <w:noProof/>
            <w:color w:val="C00000"/>
          </w:rPr>
          <w:delText xml:space="preserve">Nous répétons l’opération pour les autres dossiers de matières présents dans Commun </w:delText>
        </w:r>
        <w:r w:rsidDel="00F4165D">
          <w:rPr>
            <w:noProof/>
            <w:color w:val="C00000"/>
          </w:rPr>
          <w:delText>Professeurs</w:delText>
        </w:r>
        <w:r w:rsidRPr="000F04AB" w:rsidDel="00F4165D">
          <w:rPr>
            <w:noProof/>
            <w:color w:val="C00000"/>
          </w:rPr>
          <w:delText xml:space="preserve"> A (ici, l’autre dossier est Mathématiques) et ne donnons l’accés en Lecture/Ecriture qu’au</w:delText>
        </w:r>
        <w:r w:rsidDel="00F4165D">
          <w:rPr>
            <w:noProof/>
            <w:color w:val="C00000"/>
          </w:rPr>
          <w:delText xml:space="preserve"> </w:delText>
        </w:r>
        <w:r w:rsidRPr="000F04AB" w:rsidDel="00F4165D">
          <w:rPr>
            <w:noProof/>
            <w:color w:val="C00000"/>
          </w:rPr>
          <w:delText>ProfMathématiques</w:delText>
        </w:r>
        <w:r w:rsidDel="00F4165D">
          <w:rPr>
            <w:noProof/>
            <w:color w:val="C00000"/>
          </w:rPr>
          <w:delText>, et l’accés en Lecture au GR.Eleves.ClasseA, et au GR.Employés. !!</w:delText>
        </w:r>
      </w:del>
    </w:p>
    <w:p w14:paraId="4C838D0A" w14:textId="0F00B033" w:rsidR="00344B56" w:rsidDel="00F4165D" w:rsidRDefault="00344B56">
      <w:pPr>
        <w:rPr>
          <w:del w:id="1782" w:author="Auteur"/>
          <w:noProof/>
          <w:color w:val="C00000"/>
        </w:rPr>
      </w:pPr>
    </w:p>
    <w:p w14:paraId="765578F8" w14:textId="272A873C" w:rsidR="00344B56" w:rsidRPr="007642B0" w:rsidDel="00F4165D" w:rsidRDefault="007642B0">
      <w:pPr>
        <w:rPr>
          <w:del w:id="1783" w:author="Auteur"/>
          <w:noProof/>
        </w:rPr>
      </w:pPr>
      <w:del w:id="1784" w:author="Auteur">
        <w:r w:rsidDel="00F4165D">
          <w:rPr>
            <w:noProof/>
          </w:rPr>
          <w:delText xml:space="preserve">Nous répèterons cette configuration de sécurité pour les dossiers et sous-dossiers se trouvant dans Classe B et Classe C. </w:delText>
        </w:r>
        <w:r w:rsidR="0038763C" w:rsidDel="00F4165D">
          <w:rPr>
            <w:noProof/>
          </w:rPr>
          <w:delText>La plupart des professeurs se trouvant dans plusieurs groupes de Classe, il faudra faire attention a donner des accés individuels selon les professeurs.</w:delText>
        </w:r>
      </w:del>
    </w:p>
    <w:p w14:paraId="292AE4BC" w14:textId="2592D500" w:rsidR="00344B56" w:rsidDel="00F4165D" w:rsidRDefault="00344B56">
      <w:pPr>
        <w:rPr>
          <w:del w:id="1785" w:author="Auteur"/>
          <w:noProof/>
        </w:rPr>
      </w:pPr>
    </w:p>
    <w:p w14:paraId="0DD5CD35" w14:textId="0D02306D" w:rsidR="00AB24D3" w:rsidDel="00F4165D" w:rsidRDefault="00AB24D3">
      <w:pPr>
        <w:rPr>
          <w:del w:id="1786" w:author="Auteur"/>
          <w:noProof/>
        </w:rPr>
      </w:pPr>
    </w:p>
    <w:p w14:paraId="2C930573" w14:textId="48063F1C" w:rsidR="00AB24D3" w:rsidDel="00F4165D" w:rsidRDefault="005D7186">
      <w:pPr>
        <w:rPr>
          <w:del w:id="1787" w:author="Auteur"/>
          <w:noProof/>
        </w:rPr>
      </w:pPr>
      <w:del w:id="1788" w:author="Auteur">
        <w:r w:rsidDel="00F4165D">
          <w:rPr>
            <w:noProof/>
          </w:rPr>
          <mc:AlternateContent>
            <mc:Choice Requires="wps">
              <w:drawing>
                <wp:inline distT="0" distB="0" distL="0" distR="0" wp14:anchorId="522237B8" wp14:editId="05C08249">
                  <wp:extent cx="6664960" cy="428625"/>
                  <wp:effectExtent l="38100" t="38100" r="40640" b="43180"/>
                  <wp:docPr id="549400902" name="Zone de texte 5"/>
                  <wp:cNvGraphicFramePr/>
                  <a:graphic xmlns:a="http://schemas.openxmlformats.org/drawingml/2006/main">
                    <a:graphicData uri="http://schemas.microsoft.com/office/word/2010/wordprocessingShape">
                      <wps:wsp>
                        <wps:cNvSpPr txBox="1"/>
                        <wps:spPr>
                          <a:xfrm>
                            <a:off x="0" y="0"/>
                            <a:ext cx="6664960" cy="428625"/>
                          </a:xfrm>
                          <a:prstGeom prst="rect">
                            <a:avLst/>
                          </a:prstGeom>
                          <a:solidFill>
                            <a:schemeClr val="accent1">
                              <a:lumMod val="75000"/>
                              <a:alpha val="1000"/>
                            </a:schemeClr>
                          </a:solidFill>
                          <a:ln w="19050" cap="flat">
                            <a:noFill/>
                            <a:prstDash val="solid"/>
                            <a:miter lim="400000"/>
                          </a:ln>
                          <a:effectLst>
                            <a:outerShdw blurRad="50800" dist="38100" dir="18900000" algn="bl" rotWithShape="0">
                              <a:prstClr val="black">
                                <a:alpha val="40000"/>
                              </a:prstClr>
                            </a:outerShdw>
                          </a:effectLst>
                          <a:sp3d/>
                        </wps:spPr>
                        <wps:style>
                          <a:lnRef idx="0">
                            <a:scrgbClr r="0" g="0" b="0"/>
                          </a:lnRef>
                          <a:fillRef idx="0">
                            <a:scrgbClr r="0" g="0" b="0"/>
                          </a:fillRef>
                          <a:effectRef idx="0">
                            <a:scrgbClr r="0" g="0" b="0"/>
                          </a:effectRef>
                          <a:fontRef idx="none"/>
                        </wps:style>
                        <wps:txbx>
                          <w:txbxContent>
                            <w:p w14:paraId="0B238152" w14:textId="1C5DC2DA" w:rsidR="00A16712" w:rsidRPr="00ED0F95" w:rsidRDefault="00A16712" w:rsidP="005D7186">
                              <w:pPr>
                                <w:shd w:val="clear" w:color="auto" w:fill="363535" w:themeFill="background2" w:themeFillShade="40"/>
                                <w:jc w:val="cente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Gestion des GPO</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a:scene3d>
                            <a:camera prst="orthographicFront"/>
                            <a:lightRig rig="threePt" dir="t"/>
                          </a:scene3d>
                          <a:sp3d>
                            <a:bevelB w="311150" h="38100" prst="relaxedInset"/>
                          </a:sp3d>
                        </wps:bodyPr>
                      </wps:wsp>
                    </a:graphicData>
                  </a:graphic>
                </wp:inline>
              </w:drawing>
            </mc:Choice>
            <mc:Fallback>
              <w:pict>
                <v:shape w14:anchorId="522237B8" id="_x0000_s1033" type="#_x0000_t202" style="width:524.8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" fillcolor="#0d294e [2404]" stroked="f" strokeweight="1.5pt">
                  <v:fill opacity="771f"/>
                  <v:stroke miterlimit="4"/>
                  <v:shadow on="t" color="black" opacity="26214f" origin="-.5,.5" offset=".74836mm,-.74836mm"/>
                  <v:textbox style="mso-fit-shape-to-text:t" inset="4pt,4pt,4pt,4pt">
                    <w:txbxContent>
                      <w:p w14:paraId="0B238152" w14:textId="1C5DC2DA" w:rsidR="00A16712" w:rsidRPr="00ED0F95" w:rsidRDefault="00A16712" w:rsidP="005D7186">
                        <w:pPr>
                          <w:shd w:val="clear" w:color="auto" w:fill="363535" w:themeFill="background2" w:themeFillShade="40"/>
                          <w:jc w:val="cente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Gestion des GPO</w:t>
                        </w:r>
                      </w:p>
                    </w:txbxContent>
                  </v:textbox>
                  <w10:anchorlock/>
                </v:shape>
              </w:pict>
            </mc:Fallback>
          </mc:AlternateContent>
        </w:r>
      </w:del>
    </w:p>
    <w:p w14:paraId="74167D03" w14:textId="32AFF47B" w:rsidR="00CE2D5F" w:rsidDel="00F4165D" w:rsidRDefault="00CE2D5F">
      <w:pPr>
        <w:rPr>
          <w:del w:id="1789" w:author="Auteur"/>
          <w:noProof/>
        </w:rPr>
      </w:pPr>
    </w:p>
    <w:p w14:paraId="7EDAB454" w14:textId="2342EE53" w:rsidR="00A56EB6" w:rsidDel="00F4165D" w:rsidRDefault="00A56EB6">
      <w:pPr>
        <w:rPr>
          <w:del w:id="1790" w:author="Auteur"/>
          <w:noProof/>
        </w:rPr>
      </w:pPr>
    </w:p>
    <w:p w14:paraId="1DAC8CE5" w14:textId="59BD9F3F" w:rsidR="00EC17E0" w:rsidDel="00F4165D" w:rsidRDefault="00EC17E0">
      <w:pPr>
        <w:rPr>
          <w:del w:id="1791" w:author="Auteur"/>
          <w:noProof/>
        </w:rPr>
      </w:pPr>
    </w:p>
    <w:p w14:paraId="7182350B" w14:textId="24FA31F0" w:rsidR="00CE2D5F" w:rsidDel="00F4165D" w:rsidRDefault="00CE2D5F">
      <w:pPr>
        <w:rPr>
          <w:del w:id="1792" w:author="Auteur"/>
          <w:noProof/>
        </w:rPr>
      </w:pPr>
      <w:del w:id="1793" w:author="Auteur">
        <w:r w:rsidDel="00F4165D">
          <w:rPr>
            <w:noProof/>
          </w:rPr>
          <w:delText>Nous allons maintenant nous occuper des GPO (stratégies de groupe) en effectuant le mappage des lecteurs réseaux</w:delText>
        </w:r>
        <w:r w:rsidR="00EC17E0" w:rsidDel="00F4165D">
          <w:rPr>
            <w:noProof/>
          </w:rPr>
          <w:delText xml:space="preserve"> (</w:delText>
        </w:r>
        <w:r w:rsidR="00E73E59" w:rsidDel="00F4165D">
          <w:rPr>
            <w:noProof/>
          </w:rPr>
          <w:delText>l’accés au dosier Ecole pour les élèves et les professeurs, et l’accés aux dossiers Ecole et Administration par les employés de l’établissement)</w:delText>
        </w:r>
        <w:r w:rsidDel="00F4165D">
          <w:rPr>
            <w:noProof/>
          </w:rPr>
          <w:delText xml:space="preserve"> afin de permettre leurs remontés automatique</w:delText>
        </w:r>
      </w:del>
      <w:ins w:id="1794" w:author="Auteur">
        <w:del w:id="1795" w:author="Auteur">
          <w:r w:rsidR="002812F6" w:rsidDel="00F4165D">
            <w:rPr>
              <w:noProof/>
            </w:rPr>
            <w:delText>s</w:delText>
          </w:r>
        </w:del>
      </w:ins>
      <w:del w:id="1796" w:author="Auteur">
        <w:r w:rsidDel="00F4165D">
          <w:rPr>
            <w:noProof/>
          </w:rPr>
          <w:delText xml:space="preserve"> lors de la connexion d’un utilisateur sur notre </w:delText>
        </w:r>
        <w:r w:rsidR="00E73E59" w:rsidDel="00F4165D">
          <w:rPr>
            <w:noProof/>
          </w:rPr>
          <w:delText>domaine</w:delText>
        </w:r>
        <w:r w:rsidDel="00F4165D">
          <w:rPr>
            <w:noProof/>
          </w:rPr>
          <w:delText xml:space="preserve">. </w:delText>
        </w:r>
        <w:r w:rsidR="00A56EB6" w:rsidDel="00F4165D">
          <w:rPr>
            <w:noProof/>
          </w:rPr>
          <w:delText>Pour cela, il nous faut nous rendre dans l’outils de Gestion des stratégies de groupe :</w:delText>
        </w:r>
        <w:r w:rsidR="00EC17E0" w:rsidDel="00F4165D">
          <w:rPr>
            <w:noProof/>
          </w:rPr>
          <w:delText xml:space="preserve"> </w:delText>
        </w:r>
      </w:del>
    </w:p>
    <w:p w14:paraId="1B973B8D" w14:textId="2D5A8347" w:rsidR="00EC17E0" w:rsidDel="00F4165D" w:rsidRDefault="00EC17E0">
      <w:pPr>
        <w:rPr>
          <w:del w:id="1797" w:author="Auteur"/>
          <w:noProof/>
        </w:rPr>
      </w:pPr>
    </w:p>
    <w:p w14:paraId="542CD98E" w14:textId="046B1263" w:rsidR="00EC17E0" w:rsidDel="00F4165D" w:rsidRDefault="00EC17E0">
      <w:pPr>
        <w:rPr>
          <w:del w:id="1798" w:author="Auteur"/>
          <w:noProof/>
        </w:rPr>
      </w:pPr>
    </w:p>
    <w:p w14:paraId="25721BA1" w14:textId="3FD93968" w:rsidR="00EC17E0" w:rsidDel="00F4165D" w:rsidRDefault="002A3AA4">
      <w:pPr>
        <w:rPr>
          <w:del w:id="1799" w:author="Auteur"/>
          <w:noProof/>
        </w:rPr>
        <w:pPrChange w:id="1800" w:author="Auteur">
          <w:pPr>
            <w:jc w:val="center"/>
          </w:pPr>
        </w:pPrChange>
      </w:pPr>
      <w:del w:id="1801" w:author="Auteur">
        <w:r w:rsidDel="00F4165D">
          <w:rPr>
            <w:noProof/>
          </w:rPr>
          <w:drawing>
            <wp:inline distT="0" distB="0" distL="0" distR="0" wp14:anchorId="3AC1BA0E" wp14:editId="17831388">
              <wp:extent cx="5701665" cy="4010025"/>
              <wp:effectExtent l="0" t="0" r="0" b="9525"/>
              <wp:docPr id="76574790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1665" cy="4010025"/>
                      </a:xfrm>
                      <a:prstGeom prst="rect">
                        <a:avLst/>
                      </a:prstGeom>
                      <a:noFill/>
                      <a:ln>
                        <a:noFill/>
                      </a:ln>
                    </pic:spPr>
                  </pic:pic>
                </a:graphicData>
              </a:graphic>
            </wp:inline>
          </w:drawing>
        </w:r>
      </w:del>
    </w:p>
    <w:p w14:paraId="26B6CAC7" w14:textId="0B7C2F1D" w:rsidR="009E5A04" w:rsidDel="00F4165D" w:rsidRDefault="009E5A04">
      <w:pPr>
        <w:rPr>
          <w:del w:id="1802" w:author="Auteur"/>
          <w:noProof/>
        </w:rPr>
      </w:pPr>
    </w:p>
    <w:p w14:paraId="0C7B9D31" w14:textId="09342CD2" w:rsidR="00EC17E0" w:rsidDel="00F4165D" w:rsidRDefault="009E5A04">
      <w:pPr>
        <w:rPr>
          <w:del w:id="1803" w:author="Auteur"/>
          <w:noProof/>
        </w:rPr>
      </w:pPr>
      <w:del w:id="1804" w:author="Auteur">
        <w:r w:rsidDel="00F4165D">
          <w:rPr>
            <w:noProof/>
          </w:rPr>
          <w:drawing>
            <wp:anchor distT="0" distB="0" distL="114300" distR="114300" simplePos="0" relativeHeight="251687936" behindDoc="0" locked="0" layoutInCell="1" allowOverlap="1" wp14:anchorId="70CC6DEA" wp14:editId="283A6E11">
              <wp:simplePos x="0" y="0"/>
              <wp:positionH relativeFrom="margin">
                <wp:align>center</wp:align>
              </wp:positionH>
              <wp:positionV relativeFrom="paragraph">
                <wp:posOffset>519957</wp:posOffset>
              </wp:positionV>
              <wp:extent cx="3791585" cy="4341495"/>
              <wp:effectExtent l="0" t="0" r="0" b="1905"/>
              <wp:wrapSquare wrapText="bothSides"/>
              <wp:docPr id="129058465"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91585" cy="4341495"/>
                      </a:xfrm>
                      <a:prstGeom prst="rect">
                        <a:avLst/>
                      </a:prstGeom>
                      <a:noFill/>
                      <a:ln>
                        <a:noFill/>
                      </a:ln>
                    </pic:spPr>
                  </pic:pic>
                </a:graphicData>
              </a:graphic>
            </wp:anchor>
          </w:drawing>
        </w:r>
        <w:r w:rsidR="00F70232" w:rsidDel="00F4165D">
          <w:rPr>
            <w:noProof/>
          </w:rPr>
          <w:delText xml:space="preserve">Nous allons donc créer deux lecteurs réseau, accessibles aux différents utilisateurs de notre </w:delText>
        </w:r>
        <w:r w:rsidDel="00F4165D">
          <w:rPr>
            <w:noProof/>
          </w:rPr>
          <w:delText>domaine :</w:delText>
        </w:r>
      </w:del>
    </w:p>
    <w:p w14:paraId="4EEFC461" w14:textId="31A833E8" w:rsidR="002A023E" w:rsidDel="00F4165D" w:rsidRDefault="002A023E">
      <w:pPr>
        <w:rPr>
          <w:del w:id="1805" w:author="Auteur"/>
          <w:noProof/>
        </w:rPr>
      </w:pPr>
    </w:p>
    <w:p w14:paraId="177C4D11" w14:textId="1CDC06ED" w:rsidR="002A023E" w:rsidDel="00F4165D" w:rsidRDefault="002A023E">
      <w:pPr>
        <w:rPr>
          <w:del w:id="1806" w:author="Auteur"/>
          <w:noProof/>
        </w:rPr>
      </w:pPr>
    </w:p>
    <w:p w14:paraId="5F8321E9" w14:textId="40027C0D" w:rsidR="002A023E" w:rsidDel="00F4165D" w:rsidRDefault="002A023E">
      <w:pPr>
        <w:rPr>
          <w:del w:id="1807" w:author="Auteur"/>
          <w:noProof/>
        </w:rPr>
      </w:pPr>
    </w:p>
    <w:p w14:paraId="015347A9" w14:textId="3A5DE347" w:rsidR="002A023E" w:rsidDel="00F4165D" w:rsidRDefault="002A023E">
      <w:pPr>
        <w:rPr>
          <w:del w:id="1808" w:author="Auteur"/>
          <w:noProof/>
        </w:rPr>
      </w:pPr>
    </w:p>
    <w:p w14:paraId="19D5DF07" w14:textId="3EE4EB7E" w:rsidR="002A023E" w:rsidDel="00F4165D" w:rsidRDefault="002A023E">
      <w:pPr>
        <w:rPr>
          <w:del w:id="1809" w:author="Auteur"/>
          <w:noProof/>
        </w:rPr>
      </w:pPr>
    </w:p>
    <w:p w14:paraId="09326775" w14:textId="6F2B0C4C" w:rsidR="002A023E" w:rsidDel="00F4165D" w:rsidRDefault="002A023E">
      <w:pPr>
        <w:rPr>
          <w:del w:id="1810" w:author="Auteur"/>
          <w:noProof/>
        </w:rPr>
      </w:pPr>
    </w:p>
    <w:p w14:paraId="3A4B7452" w14:textId="6183C368" w:rsidR="002A023E" w:rsidDel="00F4165D" w:rsidRDefault="002A023E">
      <w:pPr>
        <w:rPr>
          <w:del w:id="1811" w:author="Auteur"/>
          <w:noProof/>
        </w:rPr>
      </w:pPr>
    </w:p>
    <w:p w14:paraId="33C543E3" w14:textId="16EC5A1B" w:rsidR="002A023E" w:rsidDel="00F4165D" w:rsidRDefault="002A023E">
      <w:pPr>
        <w:rPr>
          <w:del w:id="1812" w:author="Auteur"/>
          <w:noProof/>
        </w:rPr>
      </w:pPr>
    </w:p>
    <w:p w14:paraId="32FEDEF1" w14:textId="044971D0" w:rsidR="002A023E" w:rsidDel="00F4165D" w:rsidRDefault="002A023E">
      <w:pPr>
        <w:rPr>
          <w:del w:id="1813" w:author="Auteur"/>
          <w:noProof/>
        </w:rPr>
      </w:pPr>
    </w:p>
    <w:p w14:paraId="17AB8A54" w14:textId="109FEE4A" w:rsidR="002A023E" w:rsidDel="00F4165D" w:rsidRDefault="002A023E">
      <w:pPr>
        <w:rPr>
          <w:del w:id="1814" w:author="Auteur"/>
          <w:noProof/>
        </w:rPr>
      </w:pPr>
    </w:p>
    <w:p w14:paraId="6770226C" w14:textId="6285496C" w:rsidR="002A023E" w:rsidDel="00F4165D" w:rsidRDefault="002A023E">
      <w:pPr>
        <w:rPr>
          <w:del w:id="1815" w:author="Auteur"/>
          <w:noProof/>
        </w:rPr>
      </w:pPr>
    </w:p>
    <w:p w14:paraId="25BFB76A" w14:textId="2E5EAB72" w:rsidR="002A023E" w:rsidDel="00F4165D" w:rsidRDefault="002A023E">
      <w:pPr>
        <w:rPr>
          <w:del w:id="1816" w:author="Auteur"/>
          <w:noProof/>
        </w:rPr>
      </w:pPr>
    </w:p>
    <w:p w14:paraId="6EE62512" w14:textId="00E40DE2" w:rsidR="002A023E" w:rsidDel="00F4165D" w:rsidRDefault="002A023E">
      <w:pPr>
        <w:rPr>
          <w:del w:id="1817" w:author="Auteur"/>
          <w:noProof/>
        </w:rPr>
      </w:pPr>
    </w:p>
    <w:p w14:paraId="599DD52B" w14:textId="47F545EE" w:rsidR="002A023E" w:rsidDel="00F4165D" w:rsidRDefault="002A023E">
      <w:pPr>
        <w:rPr>
          <w:del w:id="1818" w:author="Auteur"/>
          <w:noProof/>
        </w:rPr>
      </w:pPr>
    </w:p>
    <w:p w14:paraId="1E10C9CA" w14:textId="2788A975" w:rsidR="002A023E" w:rsidDel="00F4165D" w:rsidRDefault="002A023E">
      <w:pPr>
        <w:rPr>
          <w:del w:id="1819" w:author="Auteur"/>
          <w:noProof/>
        </w:rPr>
      </w:pPr>
    </w:p>
    <w:p w14:paraId="538B374E" w14:textId="40D9C552" w:rsidR="002A023E" w:rsidDel="00F4165D" w:rsidRDefault="002A023E">
      <w:pPr>
        <w:rPr>
          <w:del w:id="1820" w:author="Auteur"/>
          <w:noProof/>
        </w:rPr>
      </w:pPr>
    </w:p>
    <w:p w14:paraId="023D2BAF" w14:textId="7D73B021" w:rsidR="002A023E" w:rsidDel="00F4165D" w:rsidRDefault="002A023E">
      <w:pPr>
        <w:rPr>
          <w:del w:id="1821" w:author="Auteur"/>
          <w:noProof/>
        </w:rPr>
      </w:pPr>
    </w:p>
    <w:p w14:paraId="40AAAEF0" w14:textId="5A38DDEB" w:rsidR="002A023E" w:rsidDel="00F4165D" w:rsidRDefault="002A023E">
      <w:pPr>
        <w:rPr>
          <w:del w:id="1822" w:author="Auteur"/>
          <w:noProof/>
        </w:rPr>
      </w:pPr>
    </w:p>
    <w:p w14:paraId="55C6E386" w14:textId="52A66AFE" w:rsidR="002A023E" w:rsidDel="00F4165D" w:rsidRDefault="002A023E">
      <w:pPr>
        <w:rPr>
          <w:del w:id="1823" w:author="Auteur"/>
          <w:noProof/>
        </w:rPr>
      </w:pPr>
    </w:p>
    <w:p w14:paraId="66B15F66" w14:textId="55637E52" w:rsidR="002A023E" w:rsidDel="00F4165D" w:rsidRDefault="002A023E">
      <w:pPr>
        <w:rPr>
          <w:del w:id="1824" w:author="Auteur"/>
          <w:noProof/>
        </w:rPr>
      </w:pPr>
    </w:p>
    <w:p w14:paraId="1907BAC7" w14:textId="64F1E6C7" w:rsidR="002A023E" w:rsidDel="00F4165D" w:rsidRDefault="002A023E">
      <w:pPr>
        <w:rPr>
          <w:del w:id="1825" w:author="Auteur"/>
          <w:noProof/>
        </w:rPr>
      </w:pPr>
    </w:p>
    <w:p w14:paraId="6B982868" w14:textId="2F2F5C13" w:rsidR="002A023E" w:rsidDel="00F4165D" w:rsidRDefault="002A023E">
      <w:pPr>
        <w:rPr>
          <w:del w:id="1826" w:author="Auteur"/>
          <w:noProof/>
        </w:rPr>
      </w:pPr>
    </w:p>
    <w:p w14:paraId="59AF69EF" w14:textId="46EC2170" w:rsidR="002A023E" w:rsidDel="00F4165D" w:rsidRDefault="002A023E">
      <w:pPr>
        <w:rPr>
          <w:del w:id="1827" w:author="Auteur"/>
          <w:noProof/>
        </w:rPr>
      </w:pPr>
    </w:p>
    <w:p w14:paraId="765FE929" w14:textId="6BCBAC0A" w:rsidR="002A023E" w:rsidDel="00F4165D" w:rsidRDefault="002A023E">
      <w:pPr>
        <w:rPr>
          <w:del w:id="1828" w:author="Auteur"/>
          <w:noProof/>
        </w:rPr>
      </w:pPr>
    </w:p>
    <w:p w14:paraId="5F49193D" w14:textId="7F93DA1D" w:rsidR="002A023E" w:rsidDel="00F4165D" w:rsidRDefault="002A023E">
      <w:pPr>
        <w:rPr>
          <w:del w:id="1829" w:author="Auteur"/>
          <w:noProof/>
        </w:rPr>
      </w:pPr>
    </w:p>
    <w:p w14:paraId="28212FF0" w14:textId="66238CAF" w:rsidR="002A023E" w:rsidDel="00F4165D" w:rsidRDefault="002A023E">
      <w:pPr>
        <w:rPr>
          <w:del w:id="1830" w:author="Auteur"/>
          <w:noProof/>
        </w:rPr>
      </w:pPr>
    </w:p>
    <w:p w14:paraId="3872CE43" w14:textId="13102875" w:rsidR="002E1E96" w:rsidDel="00F4165D" w:rsidRDefault="002A023E">
      <w:pPr>
        <w:rPr>
          <w:del w:id="1831" w:author="Auteur"/>
          <w:noProof/>
        </w:rPr>
      </w:pPr>
      <w:del w:id="1832" w:author="Auteur">
        <w:r w:rsidDel="00F4165D">
          <w:rPr>
            <w:noProof/>
          </w:rPr>
          <w:delText>Après les avoirs créé</w:delText>
        </w:r>
        <w:r w:rsidR="002E1E96" w:rsidDel="00F4165D">
          <w:rPr>
            <w:noProof/>
          </w:rPr>
          <w:delText>, nous gérons les différents accés via les groupes de sécurité, dans les options de filtrage des lecteurs :</w:delText>
        </w:r>
      </w:del>
    </w:p>
    <w:p w14:paraId="68132D43" w14:textId="6DECCDCB" w:rsidR="002E1E96" w:rsidDel="00F4165D" w:rsidRDefault="002E1E96">
      <w:pPr>
        <w:rPr>
          <w:del w:id="1833" w:author="Auteur"/>
          <w:noProof/>
        </w:rPr>
      </w:pPr>
    </w:p>
    <w:p w14:paraId="48AE4A79" w14:textId="3F0BBF97" w:rsidR="002A023E" w:rsidDel="00F4165D" w:rsidRDefault="002E1E96">
      <w:pPr>
        <w:rPr>
          <w:del w:id="1834" w:author="Auteur"/>
          <w:noProof/>
        </w:rPr>
      </w:pPr>
      <w:del w:id="1835" w:author="Auteur">
        <w:r w:rsidDel="00F4165D">
          <w:rPr>
            <w:noProof/>
          </w:rPr>
          <w:drawing>
            <wp:inline distT="0" distB="0" distL="0" distR="0" wp14:anchorId="4CC581D7" wp14:editId="68F0F57F">
              <wp:extent cx="6571615" cy="4683760"/>
              <wp:effectExtent l="0" t="0" r="635" b="2540"/>
              <wp:docPr id="152851512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71615" cy="4683760"/>
                      </a:xfrm>
                      <a:prstGeom prst="rect">
                        <a:avLst/>
                      </a:prstGeom>
                      <a:noFill/>
                      <a:ln>
                        <a:noFill/>
                      </a:ln>
                    </pic:spPr>
                  </pic:pic>
                </a:graphicData>
              </a:graphic>
            </wp:inline>
          </w:drawing>
        </w:r>
      </w:del>
    </w:p>
    <w:p w14:paraId="280A3AB8" w14:textId="40C1EA8C" w:rsidR="002E1E96" w:rsidDel="00F4165D" w:rsidRDefault="002E1E96">
      <w:pPr>
        <w:rPr>
          <w:del w:id="1836" w:author="Auteur"/>
          <w:noProof/>
        </w:rPr>
      </w:pPr>
    </w:p>
    <w:p w14:paraId="2DDAC268" w14:textId="4DA28FCC" w:rsidR="004D1FA0" w:rsidDel="00F4165D" w:rsidRDefault="00154CAC">
      <w:pPr>
        <w:rPr>
          <w:del w:id="1837" w:author="Auteur"/>
          <w:noProof/>
        </w:rPr>
        <w:pPrChange w:id="1838" w:author="Auteur">
          <w:pPr>
            <w:jc w:val="center"/>
          </w:pPr>
        </w:pPrChange>
      </w:pPr>
      <w:del w:id="1839" w:author="Auteur">
        <w:r w:rsidDel="00F4165D">
          <w:rPr>
            <w:noProof/>
          </w:rPr>
          <w:delText>Nous vérifions si le GPO est a</w:delText>
        </w:r>
        <w:r w:rsidR="004D1FA0" w:rsidDel="00F4165D">
          <w:rPr>
            <w:noProof/>
          </w:rPr>
          <w:delText>ppliqué :</w:delText>
        </w:r>
      </w:del>
    </w:p>
    <w:p w14:paraId="68BC3ACD" w14:textId="70735AE6" w:rsidR="004D1FA0" w:rsidDel="00F4165D" w:rsidRDefault="004D1FA0">
      <w:pPr>
        <w:rPr>
          <w:del w:id="1840" w:author="Auteur"/>
          <w:noProof/>
        </w:rPr>
        <w:pPrChange w:id="1841" w:author="Auteur">
          <w:pPr>
            <w:jc w:val="center"/>
          </w:pPr>
        </w:pPrChange>
      </w:pPr>
    </w:p>
    <w:p w14:paraId="4EFF4EC6" w14:textId="3CE57A7E" w:rsidR="00154CAC" w:rsidDel="00F4165D" w:rsidRDefault="004D1FA0">
      <w:pPr>
        <w:rPr>
          <w:del w:id="1842" w:author="Auteur"/>
          <w:noProof/>
        </w:rPr>
        <w:pPrChange w:id="1843" w:author="Auteur">
          <w:pPr>
            <w:jc w:val="center"/>
          </w:pPr>
        </w:pPrChange>
      </w:pPr>
      <w:del w:id="1844" w:author="Auteur">
        <w:r w:rsidDel="00F4165D">
          <w:rPr>
            <w:noProof/>
          </w:rPr>
          <w:drawing>
            <wp:inline distT="0" distB="0" distL="0" distR="0" wp14:anchorId="3BC99544" wp14:editId="5596D026">
              <wp:extent cx="4899102" cy="3452569"/>
              <wp:effectExtent l="0" t="0" r="0" b="0"/>
              <wp:docPr id="375593026"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7527" cy="3458506"/>
                      </a:xfrm>
                      <a:prstGeom prst="rect">
                        <a:avLst/>
                      </a:prstGeom>
                      <a:noFill/>
                      <a:ln>
                        <a:noFill/>
                      </a:ln>
                    </pic:spPr>
                  </pic:pic>
                </a:graphicData>
              </a:graphic>
            </wp:inline>
          </w:drawing>
        </w:r>
      </w:del>
    </w:p>
    <w:p w14:paraId="379ADFA2" w14:textId="4A990A2A" w:rsidR="00154CAC" w:rsidDel="00F4165D" w:rsidRDefault="00154CAC">
      <w:pPr>
        <w:rPr>
          <w:del w:id="1845" w:author="Auteur"/>
          <w:noProof/>
        </w:rPr>
      </w:pPr>
    </w:p>
    <w:p w14:paraId="56F13964" w14:textId="31018331" w:rsidR="00154CAC" w:rsidDel="00F4165D" w:rsidRDefault="00016005">
      <w:pPr>
        <w:rPr>
          <w:del w:id="1846" w:author="Auteur"/>
          <w:noProof/>
        </w:rPr>
      </w:pPr>
      <w:del w:id="1847" w:author="Auteur">
        <w:r w:rsidDel="00F4165D">
          <w:rPr>
            <w:noProof/>
          </w:rPr>
          <w:drawing>
            <wp:anchor distT="0" distB="0" distL="114300" distR="114300" simplePos="0" relativeHeight="251688960" behindDoc="0" locked="0" layoutInCell="1" allowOverlap="1" wp14:anchorId="78B6F3D4" wp14:editId="54E0FB4D">
              <wp:simplePos x="0" y="0"/>
              <wp:positionH relativeFrom="margin">
                <wp:align>right</wp:align>
              </wp:positionH>
              <wp:positionV relativeFrom="paragraph">
                <wp:posOffset>6691</wp:posOffset>
              </wp:positionV>
              <wp:extent cx="4378712" cy="3517272"/>
              <wp:effectExtent l="0" t="0" r="3175" b="6985"/>
              <wp:wrapSquare wrapText="bothSides"/>
              <wp:docPr id="68121519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78712" cy="3517272"/>
                      </a:xfrm>
                      <a:prstGeom prst="rect">
                        <a:avLst/>
                      </a:prstGeom>
                      <a:noFill/>
                      <a:ln>
                        <a:noFill/>
                      </a:ln>
                    </pic:spPr>
                  </pic:pic>
                </a:graphicData>
              </a:graphic>
            </wp:anchor>
          </w:drawing>
        </w:r>
      </w:del>
    </w:p>
    <w:p w14:paraId="78B6738C" w14:textId="2212C45F" w:rsidR="00154CAC" w:rsidDel="00F4165D" w:rsidRDefault="00154CAC">
      <w:pPr>
        <w:rPr>
          <w:del w:id="1848" w:author="Auteur"/>
          <w:noProof/>
        </w:rPr>
      </w:pPr>
    </w:p>
    <w:p w14:paraId="36E6A8BA" w14:textId="132314AF" w:rsidR="002E1E96" w:rsidDel="00F4165D" w:rsidRDefault="003904BB">
      <w:pPr>
        <w:rPr>
          <w:del w:id="1849" w:author="Auteur"/>
          <w:noProof/>
        </w:rPr>
      </w:pPr>
      <w:del w:id="1850" w:author="Auteur">
        <w:r w:rsidDel="00F4165D">
          <w:rPr>
            <w:noProof/>
          </w:rPr>
          <w:delText>Une fois nos GPO créé</w:delText>
        </w:r>
      </w:del>
      <w:ins w:id="1851" w:author="Auteur">
        <w:del w:id="1852" w:author="Auteur">
          <w:r w:rsidR="000F50D4" w:rsidDel="00F4165D">
            <w:rPr>
              <w:noProof/>
            </w:rPr>
            <w:delText>s</w:delText>
          </w:r>
        </w:del>
      </w:ins>
      <w:del w:id="1853" w:author="Auteur">
        <w:r w:rsidDel="00F4165D">
          <w:rPr>
            <w:noProof/>
          </w:rPr>
          <w:delText xml:space="preserve"> et activés, nous allons pouvoir tester </w:delText>
        </w:r>
        <w:r w:rsidR="009A72CD" w:rsidDel="00F4165D">
          <w:rPr>
            <w:noProof/>
          </w:rPr>
          <w:delText>si ils fonctionnent. Pour cela, nous allons commencer par connecter un utilisateur au domaine, via notre client, et nous prenons p</w:delText>
        </w:r>
        <w:r w:rsidR="004B55CE" w:rsidDel="00F4165D">
          <w:rPr>
            <w:noProof/>
          </w:rPr>
          <w:delText>ou</w:delText>
        </w:r>
        <w:r w:rsidR="009A72CD" w:rsidDel="00F4165D">
          <w:rPr>
            <w:noProof/>
          </w:rPr>
          <w:delText>r exemple Eleve03</w:delText>
        </w:r>
        <w:r w:rsidR="004B55CE" w:rsidDel="00F4165D">
          <w:rPr>
            <w:noProof/>
          </w:rPr>
          <w:delText xml:space="preserve"> : </w:delText>
        </w:r>
      </w:del>
    </w:p>
    <w:p w14:paraId="11714BD4" w14:textId="43DD2835" w:rsidR="00CC6CAE" w:rsidDel="00F4165D" w:rsidRDefault="00CC6CAE">
      <w:pPr>
        <w:rPr>
          <w:del w:id="1854" w:author="Auteur"/>
          <w:noProof/>
        </w:rPr>
      </w:pPr>
    </w:p>
    <w:p w14:paraId="609DC09B" w14:textId="165C60A8" w:rsidR="00CC6CAE" w:rsidDel="00F4165D" w:rsidRDefault="00CC6CAE">
      <w:pPr>
        <w:rPr>
          <w:del w:id="1855" w:author="Auteur"/>
          <w:noProof/>
        </w:rPr>
      </w:pPr>
    </w:p>
    <w:p w14:paraId="5B38D3CD" w14:textId="70F4D9FB" w:rsidR="00AE3B1E" w:rsidDel="00F4165D" w:rsidRDefault="00AE3B1E">
      <w:pPr>
        <w:rPr>
          <w:del w:id="1856" w:author="Auteur"/>
          <w:noProof/>
        </w:rPr>
      </w:pPr>
    </w:p>
    <w:p w14:paraId="72E09984" w14:textId="7C5B60ED" w:rsidR="00AE3B1E" w:rsidDel="00F4165D" w:rsidRDefault="00AE3B1E">
      <w:pPr>
        <w:rPr>
          <w:del w:id="1857" w:author="Auteur"/>
          <w:noProof/>
        </w:rPr>
      </w:pPr>
    </w:p>
    <w:p w14:paraId="7B1B9A2E" w14:textId="58A24FEB" w:rsidR="00AE3B1E" w:rsidDel="00F4165D" w:rsidRDefault="00AE3B1E">
      <w:pPr>
        <w:rPr>
          <w:del w:id="1858" w:author="Auteur"/>
          <w:noProof/>
        </w:rPr>
      </w:pPr>
    </w:p>
    <w:p w14:paraId="511069D3" w14:textId="65E0D2E5" w:rsidR="00AE3B1E" w:rsidDel="00F4165D" w:rsidRDefault="00AE3B1E">
      <w:pPr>
        <w:rPr>
          <w:del w:id="1859" w:author="Auteur"/>
          <w:noProof/>
        </w:rPr>
      </w:pPr>
    </w:p>
    <w:p w14:paraId="30D4A18C" w14:textId="7D0783F0" w:rsidR="00AE3B1E" w:rsidDel="00F4165D" w:rsidRDefault="00AE3B1E">
      <w:pPr>
        <w:rPr>
          <w:del w:id="1860" w:author="Auteur"/>
          <w:noProof/>
        </w:rPr>
      </w:pPr>
    </w:p>
    <w:p w14:paraId="6AB3A8FA" w14:textId="245D8BD8" w:rsidR="00AE3B1E" w:rsidDel="00F4165D" w:rsidRDefault="00AE3B1E">
      <w:pPr>
        <w:rPr>
          <w:del w:id="1861" w:author="Auteur"/>
          <w:noProof/>
        </w:rPr>
      </w:pPr>
    </w:p>
    <w:p w14:paraId="38414799" w14:textId="33CAA879" w:rsidR="00AE3B1E" w:rsidDel="00F4165D" w:rsidRDefault="00AE3B1E">
      <w:pPr>
        <w:rPr>
          <w:del w:id="1862" w:author="Auteur"/>
          <w:noProof/>
        </w:rPr>
      </w:pPr>
    </w:p>
    <w:p w14:paraId="1D380090" w14:textId="00ADFCFB" w:rsidR="00AE3B1E" w:rsidDel="00F4165D" w:rsidRDefault="00AE3B1E">
      <w:pPr>
        <w:rPr>
          <w:del w:id="1863" w:author="Auteur"/>
          <w:noProof/>
        </w:rPr>
      </w:pPr>
    </w:p>
    <w:p w14:paraId="586587EE" w14:textId="2DCEE68D" w:rsidR="00AE3B1E" w:rsidDel="00F4165D" w:rsidRDefault="00AE3B1E">
      <w:pPr>
        <w:rPr>
          <w:del w:id="1864" w:author="Auteur"/>
          <w:noProof/>
        </w:rPr>
      </w:pPr>
    </w:p>
    <w:p w14:paraId="55473BA2" w14:textId="53D98C62" w:rsidR="00AE3B1E" w:rsidDel="00F4165D" w:rsidRDefault="000E1838">
      <w:pPr>
        <w:rPr>
          <w:del w:id="1865" w:author="Auteur"/>
          <w:noProof/>
        </w:rPr>
      </w:pPr>
      <w:del w:id="1866" w:author="Auteur">
        <w:r w:rsidDel="00F4165D">
          <w:rPr>
            <w:noProof/>
          </w:rPr>
          <w:drawing>
            <wp:anchor distT="0" distB="0" distL="114300" distR="114300" simplePos="0" relativeHeight="251689984" behindDoc="0" locked="0" layoutInCell="1" allowOverlap="1" wp14:anchorId="3A5B9189" wp14:editId="64CE40A2">
              <wp:simplePos x="0" y="0"/>
              <wp:positionH relativeFrom="margin">
                <wp:posOffset>29272</wp:posOffset>
              </wp:positionH>
              <wp:positionV relativeFrom="paragraph">
                <wp:posOffset>519802</wp:posOffset>
              </wp:positionV>
              <wp:extent cx="6772275" cy="5129530"/>
              <wp:effectExtent l="0" t="0" r="9525" b="0"/>
              <wp:wrapSquare wrapText="bothSides"/>
              <wp:docPr id="21064047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72275" cy="5129530"/>
                      </a:xfrm>
                      <a:prstGeom prst="rect">
                        <a:avLst/>
                      </a:prstGeom>
                      <a:noFill/>
                      <a:ln>
                        <a:noFill/>
                      </a:ln>
                    </pic:spPr>
                  </pic:pic>
                </a:graphicData>
              </a:graphic>
            </wp:anchor>
          </w:drawing>
        </w:r>
        <w:r w:rsidR="00016005" w:rsidDel="00F4165D">
          <w:rPr>
            <w:noProof/>
          </w:rPr>
          <w:delText xml:space="preserve">Nous pouvons voir ici que la GPO a </w:delText>
        </w:r>
        <w:r w:rsidR="00FC715E" w:rsidDel="00F4165D">
          <w:rPr>
            <w:noProof/>
          </w:rPr>
          <w:delText>fonctionné</w:delText>
        </w:r>
        <w:r w:rsidR="002B2994" w:rsidDel="00F4165D">
          <w:rPr>
            <w:noProof/>
          </w:rPr>
          <w:delText>e</w:delText>
        </w:r>
        <w:r w:rsidR="00FC715E" w:rsidDel="00F4165D">
          <w:rPr>
            <w:noProof/>
          </w:rPr>
          <w:delText xml:space="preserve"> et que le lecteur réseau est bien remonté automatiquement sur le compte utilisateur Eleve03</w:delText>
        </w:r>
        <w:r w:rsidR="002B2994" w:rsidDel="00F4165D">
          <w:rPr>
            <w:noProof/>
          </w:rPr>
          <w:delText>, via sa présence dans le GR.Eleves.ClasseB</w:delText>
        </w:r>
        <w:r w:rsidDel="00F4165D">
          <w:rPr>
            <w:noProof/>
          </w:rPr>
          <w:delText> :</w:delText>
        </w:r>
      </w:del>
    </w:p>
    <w:p w14:paraId="22F0DB0A" w14:textId="37D3872C" w:rsidR="00880165" w:rsidDel="00F4165D" w:rsidRDefault="00313471">
      <w:pPr>
        <w:rPr>
          <w:del w:id="1867" w:author="Auteur"/>
          <w:noProof/>
        </w:rPr>
      </w:pPr>
      <w:del w:id="1868" w:author="Auteur">
        <w:r w:rsidDel="00F4165D">
          <w:rPr>
            <w:noProof/>
          </w:rPr>
          <w:delText xml:space="preserve">Ensuite, nous allons tester avec un membre de l’Administration, pour vérifier la présence des deux </w:delText>
        </w:r>
        <w:r w:rsidR="00020025" w:rsidDel="00F4165D">
          <w:rPr>
            <w:noProof/>
          </w:rPr>
          <w:delText>lecteurs réseaux sur leurs comptes utilisateurs du domaine. Nous allons prendre pour exemple notre directrice, Claudine Directrice :</w:delText>
        </w:r>
      </w:del>
    </w:p>
    <w:p w14:paraId="35B542DF" w14:textId="48F5849E" w:rsidR="00880165" w:rsidDel="00F4165D" w:rsidRDefault="00880165">
      <w:pPr>
        <w:rPr>
          <w:del w:id="1869" w:author="Auteur"/>
          <w:noProof/>
        </w:rPr>
      </w:pPr>
    </w:p>
    <w:p w14:paraId="190E9DFF" w14:textId="4A7C8775" w:rsidR="002B2994" w:rsidDel="00F4165D" w:rsidRDefault="00880165">
      <w:pPr>
        <w:rPr>
          <w:del w:id="1870" w:author="Auteur"/>
          <w:noProof/>
        </w:rPr>
        <w:pPrChange w:id="1871" w:author="Auteur">
          <w:pPr>
            <w:jc w:val="center"/>
          </w:pPr>
        </w:pPrChange>
      </w:pPr>
      <w:del w:id="1872" w:author="Auteur">
        <w:r w:rsidDel="00F4165D">
          <w:rPr>
            <w:noProof/>
          </w:rPr>
          <w:drawing>
            <wp:inline distT="0" distB="0" distL="0" distR="0" wp14:anchorId="02500F9B" wp14:editId="5E6C43A6">
              <wp:extent cx="5583044" cy="3846400"/>
              <wp:effectExtent l="0" t="0" r="0" b="1905"/>
              <wp:docPr id="742938991"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4472" cy="3854273"/>
                      </a:xfrm>
                      <a:prstGeom prst="rect">
                        <a:avLst/>
                      </a:prstGeom>
                      <a:noFill/>
                      <a:ln>
                        <a:noFill/>
                      </a:ln>
                    </pic:spPr>
                  </pic:pic>
                </a:graphicData>
              </a:graphic>
            </wp:inline>
          </w:drawing>
        </w:r>
      </w:del>
    </w:p>
    <w:p w14:paraId="3863695F" w14:textId="26657BE2" w:rsidR="00507C4D" w:rsidDel="00F4165D" w:rsidRDefault="00507C4D">
      <w:pPr>
        <w:rPr>
          <w:del w:id="1873" w:author="Auteur"/>
          <w:noProof/>
        </w:rPr>
        <w:pPrChange w:id="1874" w:author="Auteur">
          <w:pPr>
            <w:jc w:val="center"/>
          </w:pPr>
        </w:pPrChange>
      </w:pPr>
    </w:p>
    <w:p w14:paraId="239D5D7F" w14:textId="65043120" w:rsidR="002B2994" w:rsidDel="00F4165D" w:rsidRDefault="00104A32">
      <w:pPr>
        <w:rPr>
          <w:del w:id="1875" w:author="Auteur"/>
          <w:noProof/>
        </w:rPr>
      </w:pPr>
      <w:del w:id="1876" w:author="Auteur">
        <w:r w:rsidDel="00F4165D">
          <w:rPr>
            <w:noProof/>
          </w:rPr>
          <w:delText xml:space="preserve">Après vérification, nous remarquons que Claudine Directrice a bien accés aux deux lecteurs réseaux pour ADMINISTRATION, et pour ECOLE. </w:delText>
        </w:r>
        <w:r w:rsidR="00507C4D" w:rsidDel="00F4165D">
          <w:rPr>
            <w:noProof/>
          </w:rPr>
          <w:delText>Nos tests sont donc concluants, les GPO sont fonctionnels.</w:delText>
        </w:r>
      </w:del>
    </w:p>
    <w:p w14:paraId="33C0DFE8" w14:textId="6CDD8352" w:rsidR="002B2994" w:rsidDel="00F4165D" w:rsidRDefault="002B2994">
      <w:pPr>
        <w:rPr>
          <w:del w:id="1877" w:author="Auteur"/>
          <w:noProof/>
        </w:rPr>
      </w:pPr>
    </w:p>
    <w:p w14:paraId="0CEB7370" w14:textId="30B32941" w:rsidR="00AE3B1E" w:rsidDel="00F4165D" w:rsidRDefault="00507C4D">
      <w:pPr>
        <w:rPr>
          <w:del w:id="1878" w:author="Auteur"/>
          <w:noProof/>
        </w:rPr>
      </w:pPr>
      <w:del w:id="1879" w:author="Auteur">
        <w:r w:rsidDel="00F4165D">
          <w:rPr>
            <w:noProof/>
          </w:rPr>
          <w:drawing>
            <wp:anchor distT="0" distB="0" distL="114300" distR="114300" simplePos="0" relativeHeight="251691008" behindDoc="0" locked="0" layoutInCell="1" allowOverlap="1" wp14:anchorId="0726F852" wp14:editId="1C73C331">
              <wp:simplePos x="0" y="0"/>
              <wp:positionH relativeFrom="margin">
                <wp:align>center</wp:align>
              </wp:positionH>
              <wp:positionV relativeFrom="paragraph">
                <wp:posOffset>9417</wp:posOffset>
              </wp:positionV>
              <wp:extent cx="5189034" cy="3930334"/>
              <wp:effectExtent l="0" t="0" r="0" b="0"/>
              <wp:wrapSquare wrapText="bothSides"/>
              <wp:docPr id="2064900668"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89034" cy="3930334"/>
                      </a:xfrm>
                      <a:prstGeom prst="rect">
                        <a:avLst/>
                      </a:prstGeom>
                      <a:noFill/>
                      <a:ln>
                        <a:noFill/>
                      </a:ln>
                    </pic:spPr>
                  </pic:pic>
                </a:graphicData>
              </a:graphic>
            </wp:anchor>
          </w:drawing>
        </w:r>
      </w:del>
    </w:p>
    <w:p w14:paraId="1D7956F7" w14:textId="64427089" w:rsidR="00AE3B1E" w:rsidDel="00F4165D" w:rsidRDefault="00AE3B1E">
      <w:pPr>
        <w:rPr>
          <w:del w:id="1880" w:author="Auteur"/>
          <w:noProof/>
        </w:rPr>
      </w:pPr>
    </w:p>
    <w:p w14:paraId="3FA388D7" w14:textId="63E43460" w:rsidR="00AE3B1E" w:rsidDel="00F4165D" w:rsidRDefault="00AE3B1E">
      <w:pPr>
        <w:rPr>
          <w:del w:id="1881" w:author="Auteur"/>
          <w:noProof/>
        </w:rPr>
      </w:pPr>
    </w:p>
    <w:p w14:paraId="564B85EE" w14:textId="44BA2356" w:rsidR="00AE3B1E" w:rsidDel="00F4165D" w:rsidRDefault="00AE3B1E">
      <w:pPr>
        <w:rPr>
          <w:del w:id="1882" w:author="Auteur"/>
          <w:noProof/>
        </w:rPr>
      </w:pPr>
    </w:p>
    <w:p w14:paraId="7704DB75" w14:textId="33EA79A1" w:rsidR="00016005" w:rsidDel="00F4165D" w:rsidRDefault="00016005">
      <w:pPr>
        <w:rPr>
          <w:del w:id="1883" w:author="Auteur"/>
          <w:noProof/>
        </w:rPr>
      </w:pPr>
    </w:p>
    <w:p w14:paraId="6D84B45D" w14:textId="4548D1BB" w:rsidR="00AE3B1E" w:rsidDel="00F4165D" w:rsidRDefault="00AE3B1E">
      <w:pPr>
        <w:rPr>
          <w:del w:id="1884" w:author="Auteur"/>
          <w:noProof/>
        </w:rPr>
      </w:pPr>
    </w:p>
    <w:p w14:paraId="36319B28" w14:textId="15A2CE46" w:rsidR="00AE3B1E" w:rsidDel="00F4165D" w:rsidRDefault="00AE3B1E">
      <w:pPr>
        <w:rPr>
          <w:del w:id="1885" w:author="Auteur"/>
          <w:noProof/>
        </w:rPr>
      </w:pPr>
    </w:p>
    <w:p w14:paraId="449B0287" w14:textId="21D01704" w:rsidR="003341F0" w:rsidDel="00F4165D" w:rsidRDefault="003341F0">
      <w:pPr>
        <w:rPr>
          <w:del w:id="1886" w:author="Auteur"/>
          <w:noProof/>
        </w:rPr>
      </w:pPr>
    </w:p>
    <w:p w14:paraId="2DEEA808" w14:textId="470FC826" w:rsidR="003341F0" w:rsidDel="00F4165D" w:rsidRDefault="003341F0">
      <w:pPr>
        <w:rPr>
          <w:del w:id="1887" w:author="Auteur"/>
          <w:noProof/>
        </w:rPr>
      </w:pPr>
    </w:p>
    <w:p w14:paraId="1B53E4A7" w14:textId="437E2F86" w:rsidR="003341F0" w:rsidDel="00F4165D" w:rsidRDefault="003341F0">
      <w:pPr>
        <w:rPr>
          <w:del w:id="1888" w:author="Auteur"/>
          <w:noProof/>
        </w:rPr>
      </w:pPr>
    </w:p>
    <w:p w14:paraId="149190B7" w14:textId="5AF1F9BA" w:rsidR="003341F0" w:rsidDel="00F4165D" w:rsidRDefault="003341F0">
      <w:pPr>
        <w:rPr>
          <w:del w:id="1889" w:author="Auteur"/>
          <w:noProof/>
        </w:rPr>
      </w:pPr>
    </w:p>
    <w:p w14:paraId="7D5A4041" w14:textId="10062A71" w:rsidR="003341F0" w:rsidDel="00F4165D" w:rsidRDefault="003341F0">
      <w:pPr>
        <w:rPr>
          <w:del w:id="1890" w:author="Auteur"/>
          <w:noProof/>
        </w:rPr>
      </w:pPr>
    </w:p>
    <w:p w14:paraId="20D53E73" w14:textId="5796EAAB" w:rsidR="003341F0" w:rsidDel="00F4165D" w:rsidRDefault="003341F0">
      <w:pPr>
        <w:rPr>
          <w:del w:id="1891" w:author="Auteur"/>
          <w:noProof/>
        </w:rPr>
      </w:pPr>
    </w:p>
    <w:p w14:paraId="60AC58E0" w14:textId="53B5961C" w:rsidR="003341F0" w:rsidDel="00F4165D" w:rsidRDefault="003341F0">
      <w:pPr>
        <w:rPr>
          <w:del w:id="1892" w:author="Auteur"/>
          <w:noProof/>
        </w:rPr>
      </w:pPr>
    </w:p>
    <w:p w14:paraId="2E3F0292" w14:textId="784C90E7" w:rsidR="003341F0" w:rsidDel="00F4165D" w:rsidRDefault="003341F0">
      <w:pPr>
        <w:rPr>
          <w:del w:id="1893" w:author="Auteur"/>
          <w:noProof/>
        </w:rPr>
      </w:pPr>
    </w:p>
    <w:p w14:paraId="70748C3E" w14:textId="2C5FDADE" w:rsidR="003341F0" w:rsidDel="00F4165D" w:rsidRDefault="003341F0">
      <w:pPr>
        <w:rPr>
          <w:del w:id="1894" w:author="Auteur"/>
          <w:noProof/>
        </w:rPr>
      </w:pPr>
    </w:p>
    <w:p w14:paraId="0C3B1DF9" w14:textId="745C2E51" w:rsidR="003341F0" w:rsidDel="00F4165D" w:rsidRDefault="003341F0">
      <w:pPr>
        <w:rPr>
          <w:del w:id="1895" w:author="Auteur"/>
          <w:noProof/>
        </w:rPr>
      </w:pPr>
    </w:p>
    <w:p w14:paraId="4B9A933F" w14:textId="0F69D80F" w:rsidR="003341F0" w:rsidDel="00F4165D" w:rsidRDefault="003341F0">
      <w:pPr>
        <w:rPr>
          <w:del w:id="1896" w:author="Auteur"/>
          <w:noProof/>
        </w:rPr>
      </w:pPr>
    </w:p>
    <w:p w14:paraId="6713F5E8" w14:textId="6A926A06" w:rsidR="003341F0" w:rsidDel="00F4165D" w:rsidRDefault="003341F0">
      <w:pPr>
        <w:rPr>
          <w:del w:id="1897" w:author="Auteur"/>
          <w:noProof/>
        </w:rPr>
      </w:pPr>
    </w:p>
    <w:p w14:paraId="0615AF21" w14:textId="0DFA5953" w:rsidR="003341F0" w:rsidDel="00F4165D" w:rsidRDefault="003341F0">
      <w:pPr>
        <w:rPr>
          <w:del w:id="1898" w:author="Auteur"/>
          <w:noProof/>
        </w:rPr>
      </w:pPr>
    </w:p>
    <w:p w14:paraId="6BBA4252" w14:textId="58418344" w:rsidR="003341F0" w:rsidDel="00F4165D" w:rsidRDefault="003341F0">
      <w:pPr>
        <w:rPr>
          <w:del w:id="1899" w:author="Auteur"/>
          <w:noProof/>
        </w:rPr>
      </w:pPr>
    </w:p>
    <w:p w14:paraId="05DD8AE4" w14:textId="0B2D24FE" w:rsidR="003341F0" w:rsidDel="00F4165D" w:rsidRDefault="001E7ABC">
      <w:pPr>
        <w:rPr>
          <w:del w:id="1900" w:author="Auteur"/>
          <w:noProof/>
        </w:rPr>
      </w:pPr>
      <w:del w:id="1901" w:author="Auteur">
        <w:r w:rsidDel="00F4165D">
          <w:rPr>
            <w:noProof/>
          </w:rPr>
          <mc:AlternateContent>
            <mc:Choice Requires="wps">
              <w:drawing>
                <wp:inline distT="0" distB="0" distL="0" distR="0" wp14:anchorId="4C5C8683" wp14:editId="14A13652">
                  <wp:extent cx="6664960" cy="428625"/>
                  <wp:effectExtent l="38100" t="38100" r="40640" b="43180"/>
                  <wp:docPr id="455570908" name="Zone de texte 5"/>
                  <wp:cNvGraphicFramePr/>
                  <a:graphic xmlns:a="http://schemas.openxmlformats.org/drawingml/2006/main">
                    <a:graphicData uri="http://schemas.microsoft.com/office/word/2010/wordprocessingShape">
                      <wps:wsp>
                        <wps:cNvSpPr txBox="1"/>
                        <wps:spPr>
                          <a:xfrm>
                            <a:off x="0" y="0"/>
                            <a:ext cx="6664960" cy="428625"/>
                          </a:xfrm>
                          <a:prstGeom prst="rect">
                            <a:avLst/>
                          </a:prstGeom>
                          <a:solidFill>
                            <a:schemeClr val="accent1">
                              <a:lumMod val="75000"/>
                              <a:alpha val="1000"/>
                            </a:schemeClr>
                          </a:solidFill>
                          <a:ln w="19050" cap="flat">
                            <a:noFill/>
                            <a:prstDash val="solid"/>
                            <a:miter lim="400000"/>
                          </a:ln>
                          <a:effectLst>
                            <a:outerShdw blurRad="50800" dist="38100" dir="18900000" algn="bl" rotWithShape="0">
                              <a:prstClr val="black">
                                <a:alpha val="40000"/>
                              </a:prstClr>
                            </a:outerShdw>
                          </a:effectLst>
                          <a:sp3d/>
                        </wps:spPr>
                        <wps:style>
                          <a:lnRef idx="0">
                            <a:scrgbClr r="0" g="0" b="0"/>
                          </a:lnRef>
                          <a:fillRef idx="0">
                            <a:scrgbClr r="0" g="0" b="0"/>
                          </a:fillRef>
                          <a:effectRef idx="0">
                            <a:scrgbClr r="0" g="0" b="0"/>
                          </a:effectRef>
                          <a:fontRef idx="none"/>
                        </wps:style>
                        <wps:txbx>
                          <w:txbxContent>
                            <w:p w14:paraId="33527E13" w14:textId="43519429" w:rsidR="00A16712" w:rsidRPr="00ED0F95" w:rsidRDefault="00A16712" w:rsidP="001E7ABC">
                              <w:pPr>
                                <w:shd w:val="clear" w:color="auto" w:fill="363535" w:themeFill="background2" w:themeFillShade="40"/>
                                <w:jc w:val="cente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Test de sécurité</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a:scene3d>
                            <a:camera prst="orthographicFront"/>
                            <a:lightRig rig="threePt" dir="t"/>
                          </a:scene3d>
                          <a:sp3d>
                            <a:bevelB w="311150" h="38100" prst="relaxedInset"/>
                          </a:sp3d>
                        </wps:bodyPr>
                      </wps:wsp>
                    </a:graphicData>
                  </a:graphic>
                </wp:inline>
              </w:drawing>
            </mc:Choice>
            <mc:Fallback>
              <w:pict>
                <v:shape w14:anchorId="4C5C8683" id="_x0000_s1034" type="#_x0000_t202" style="width:524.8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" fillcolor="#0d294e [2404]" stroked="f" strokeweight="1.5pt">
                  <v:fill opacity="771f"/>
                  <v:stroke miterlimit="4"/>
                  <v:shadow on="t" color="black" opacity="26214f" origin="-.5,.5" offset=".74836mm,-.74836mm"/>
                  <v:textbox style="mso-fit-shape-to-text:t" inset="4pt,4pt,4pt,4pt">
                    <w:txbxContent>
                      <w:p w14:paraId="33527E13" w14:textId="43519429" w:rsidR="00A16712" w:rsidRPr="00ED0F95" w:rsidRDefault="00A16712" w:rsidP="001E7ABC">
                        <w:pPr>
                          <w:shd w:val="clear" w:color="auto" w:fill="363535" w:themeFill="background2" w:themeFillShade="40"/>
                          <w:jc w:val="cente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Pr>
                            <w:rFonts w:ascii="Avenir Next LT Pro" w:hAnsi="Avenir Next LT Pro"/>
                            <w:b/>
                            <w:spacing w:val="10"/>
                            <w:sz w:val="40"/>
                            <w:szCs w:val="40"/>
                            <w14:shadow w14:blurRad="63500" w14:dist="50800" w14:dir="13500000" w14:sx="0" w14:sy="0" w14:kx="0" w14:ky="0" w14:algn="none">
                              <w14:srgbClr w14:val="000000">
                                <w14:alpha w14:val="5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Test de sécurité</w:t>
                        </w:r>
                      </w:p>
                    </w:txbxContent>
                  </v:textbox>
                  <w10:anchorlock/>
                </v:shape>
              </w:pict>
            </mc:Fallback>
          </mc:AlternateContent>
        </w:r>
      </w:del>
    </w:p>
    <w:p w14:paraId="54CA1D89" w14:textId="5DF0ED67" w:rsidR="00052BA2" w:rsidDel="00F4165D" w:rsidRDefault="00052BA2">
      <w:pPr>
        <w:rPr>
          <w:del w:id="1902" w:author="Auteur"/>
          <w:noProof/>
        </w:rPr>
      </w:pPr>
    </w:p>
    <w:p w14:paraId="3C435257" w14:textId="30430D80" w:rsidR="00052BA2" w:rsidDel="00F4165D" w:rsidRDefault="00052BA2">
      <w:pPr>
        <w:rPr>
          <w:del w:id="1903" w:author="Auteur"/>
          <w:noProof/>
        </w:rPr>
        <w:pPrChange w:id="1904" w:author="Auteur">
          <w:pPr>
            <w:ind w:firstLine="720"/>
          </w:pPr>
        </w:pPrChange>
      </w:pPr>
      <w:del w:id="1905" w:author="Auteur">
        <w:r w:rsidDel="00F4165D">
          <w:rPr>
            <w:noProof/>
          </w:rPr>
          <w:delText xml:space="preserve">Test </w:delText>
        </w:r>
        <w:r w:rsidR="006D46DF" w:rsidDel="00F4165D">
          <w:rPr>
            <w:noProof/>
          </w:rPr>
          <w:delText xml:space="preserve">de sécurité </w:delText>
        </w:r>
        <w:r w:rsidDel="00F4165D">
          <w:rPr>
            <w:noProof/>
          </w:rPr>
          <w:delText xml:space="preserve">sur Eleve02 </w:delText>
        </w:r>
        <w:r w:rsidRPr="00E64B5C" w:rsidDel="00F4165D">
          <w:rPr>
            <w:noProof/>
          </w:rPr>
          <w:delText>:</w:delText>
        </w:r>
      </w:del>
    </w:p>
    <w:p w14:paraId="57963669" w14:textId="1769A70B" w:rsidR="00052BA2" w:rsidDel="00F4165D" w:rsidRDefault="00052BA2">
      <w:pPr>
        <w:rPr>
          <w:del w:id="1906" w:author="Auteur"/>
          <w:noProof/>
        </w:rPr>
      </w:pPr>
    </w:p>
    <w:p w14:paraId="2B91AD68" w14:textId="4B3A05AC" w:rsidR="00052BA2" w:rsidDel="00F4165D" w:rsidRDefault="00052BA2">
      <w:pPr>
        <w:rPr>
          <w:del w:id="1907" w:author="Auteur"/>
          <w:noProof/>
        </w:rPr>
      </w:pPr>
    </w:p>
    <w:p w14:paraId="38643093" w14:textId="362A2493" w:rsidR="007F2172" w:rsidDel="00F4165D" w:rsidRDefault="00CC5E74">
      <w:pPr>
        <w:rPr>
          <w:del w:id="1908" w:author="Auteur"/>
          <w:noProof/>
        </w:rPr>
      </w:pPr>
      <w:del w:id="1909" w:author="Auteur">
        <w:r w:rsidDel="00F4165D">
          <w:rPr>
            <w:noProof/>
          </w:rPr>
          <w:drawing>
            <wp:anchor distT="0" distB="0" distL="114300" distR="114300" simplePos="0" relativeHeight="251692032" behindDoc="0" locked="0" layoutInCell="1" allowOverlap="1" wp14:anchorId="387167D8" wp14:editId="4E1D4C09">
              <wp:simplePos x="0" y="0"/>
              <wp:positionH relativeFrom="margin">
                <wp:align>center</wp:align>
              </wp:positionH>
              <wp:positionV relativeFrom="page">
                <wp:posOffset>2572060</wp:posOffset>
              </wp:positionV>
              <wp:extent cx="3858260" cy="2895600"/>
              <wp:effectExtent l="0" t="0" r="8890" b="0"/>
              <wp:wrapSquare wrapText="bothSides"/>
              <wp:docPr id="193714218"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58260"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2172" w:rsidDel="00F4165D">
          <w:rPr>
            <w:noProof/>
          </w:rPr>
          <w:delText xml:space="preserve">Pour s’assurer du bon fonctionnement </w:delText>
        </w:r>
        <w:r w:rsidR="007E0B0C" w:rsidDel="00F4165D">
          <w:rPr>
            <w:noProof/>
          </w:rPr>
          <w:delText xml:space="preserve">de la mise en </w:delText>
        </w:r>
        <w:r w:rsidR="00A62ECB" w:rsidDel="00F4165D">
          <w:rPr>
            <w:noProof/>
          </w:rPr>
          <w:delText xml:space="preserve">place </w:delText>
        </w:r>
        <w:r w:rsidR="00EF6A47" w:rsidDel="00F4165D">
          <w:rPr>
            <w:noProof/>
          </w:rPr>
          <w:delText xml:space="preserve">des règles de partage et </w:delText>
        </w:r>
        <w:r w:rsidR="007414CE" w:rsidDel="00F4165D">
          <w:rPr>
            <w:noProof/>
          </w:rPr>
          <w:delText>de sécurité, nous allons effectuer des tests. Pour cela, nous utiliserons des utilisateurs du domaine qui possède des règles d’accés différentes.</w:delText>
        </w:r>
        <w:r w:rsidR="00D10C37" w:rsidDel="00F4165D">
          <w:rPr>
            <w:noProof/>
          </w:rPr>
          <w:delText xml:space="preserve"> Nous allons commencer avec un élève de la classe A, Eleve02 : </w:delText>
        </w:r>
      </w:del>
    </w:p>
    <w:p w14:paraId="097C4B2C" w14:textId="09C9EAD4" w:rsidR="00D67929" w:rsidDel="00F4165D" w:rsidRDefault="00D67929">
      <w:pPr>
        <w:rPr>
          <w:del w:id="1910" w:author="Auteur"/>
          <w:noProof/>
        </w:rPr>
      </w:pPr>
    </w:p>
    <w:p w14:paraId="1BAF1F3C" w14:textId="22428F2C" w:rsidR="00560074" w:rsidDel="00F4165D" w:rsidRDefault="00560074">
      <w:pPr>
        <w:rPr>
          <w:del w:id="1911" w:author="Auteur"/>
          <w:noProof/>
        </w:rPr>
      </w:pPr>
    </w:p>
    <w:p w14:paraId="53478017" w14:textId="6E7B61C0" w:rsidR="00560074" w:rsidDel="00F4165D" w:rsidRDefault="00560074">
      <w:pPr>
        <w:rPr>
          <w:del w:id="1912" w:author="Auteur"/>
          <w:noProof/>
        </w:rPr>
      </w:pPr>
    </w:p>
    <w:p w14:paraId="090DBEC7" w14:textId="0E61E9A1" w:rsidR="00560074" w:rsidDel="00F4165D" w:rsidRDefault="00560074">
      <w:pPr>
        <w:rPr>
          <w:del w:id="1913" w:author="Auteur"/>
          <w:noProof/>
        </w:rPr>
      </w:pPr>
    </w:p>
    <w:p w14:paraId="4D39CCED" w14:textId="5D4C8819" w:rsidR="00560074" w:rsidDel="00F4165D" w:rsidRDefault="00560074">
      <w:pPr>
        <w:rPr>
          <w:del w:id="1914" w:author="Auteur"/>
          <w:noProof/>
        </w:rPr>
      </w:pPr>
    </w:p>
    <w:p w14:paraId="2D092CCA" w14:textId="5C0E1347" w:rsidR="00560074" w:rsidDel="00F4165D" w:rsidRDefault="00560074">
      <w:pPr>
        <w:rPr>
          <w:del w:id="1915" w:author="Auteur"/>
          <w:noProof/>
        </w:rPr>
      </w:pPr>
    </w:p>
    <w:p w14:paraId="54EF780D" w14:textId="23066FB9" w:rsidR="00560074" w:rsidDel="00F4165D" w:rsidRDefault="00560074">
      <w:pPr>
        <w:rPr>
          <w:del w:id="1916" w:author="Auteur"/>
          <w:noProof/>
        </w:rPr>
      </w:pPr>
    </w:p>
    <w:p w14:paraId="285E97D8" w14:textId="48F8D962" w:rsidR="00560074" w:rsidDel="00F4165D" w:rsidRDefault="00560074">
      <w:pPr>
        <w:rPr>
          <w:del w:id="1917" w:author="Auteur"/>
          <w:noProof/>
        </w:rPr>
      </w:pPr>
    </w:p>
    <w:p w14:paraId="5F737EF2" w14:textId="0DB861E4" w:rsidR="00560074" w:rsidDel="00F4165D" w:rsidRDefault="00560074">
      <w:pPr>
        <w:rPr>
          <w:del w:id="1918" w:author="Auteur"/>
          <w:noProof/>
        </w:rPr>
      </w:pPr>
    </w:p>
    <w:p w14:paraId="7EF1CA0C" w14:textId="759020C5" w:rsidR="00560074" w:rsidDel="00F4165D" w:rsidRDefault="00560074">
      <w:pPr>
        <w:rPr>
          <w:del w:id="1919" w:author="Auteur"/>
          <w:noProof/>
        </w:rPr>
      </w:pPr>
    </w:p>
    <w:p w14:paraId="06315726" w14:textId="35462791" w:rsidR="00560074" w:rsidDel="00F4165D" w:rsidRDefault="00560074">
      <w:pPr>
        <w:rPr>
          <w:del w:id="1920" w:author="Auteur"/>
          <w:noProof/>
        </w:rPr>
      </w:pPr>
    </w:p>
    <w:p w14:paraId="09D1A191" w14:textId="5F68C535" w:rsidR="006642EE" w:rsidDel="00F4165D" w:rsidRDefault="006642EE">
      <w:pPr>
        <w:rPr>
          <w:del w:id="1921" w:author="Auteur"/>
          <w:noProof/>
        </w:rPr>
      </w:pPr>
    </w:p>
    <w:p w14:paraId="2D821024" w14:textId="516272CC" w:rsidR="006642EE" w:rsidDel="00F4165D" w:rsidRDefault="006642EE">
      <w:pPr>
        <w:rPr>
          <w:del w:id="1922" w:author="Auteur"/>
          <w:noProof/>
        </w:rPr>
      </w:pPr>
    </w:p>
    <w:p w14:paraId="53E82217" w14:textId="48DACF34" w:rsidR="006642EE" w:rsidDel="00F4165D" w:rsidRDefault="006642EE">
      <w:pPr>
        <w:rPr>
          <w:del w:id="1923" w:author="Auteur"/>
          <w:noProof/>
        </w:rPr>
      </w:pPr>
    </w:p>
    <w:p w14:paraId="7C3A171C" w14:textId="0D4BE898" w:rsidR="006642EE" w:rsidDel="00F4165D" w:rsidRDefault="006642EE">
      <w:pPr>
        <w:rPr>
          <w:del w:id="1924" w:author="Auteur"/>
          <w:noProof/>
        </w:rPr>
      </w:pPr>
    </w:p>
    <w:p w14:paraId="70456285" w14:textId="3426B582" w:rsidR="00DE356C" w:rsidDel="00F4165D" w:rsidRDefault="00DE356C">
      <w:pPr>
        <w:rPr>
          <w:del w:id="1925" w:author="Auteur"/>
          <w:noProof/>
        </w:rPr>
      </w:pPr>
    </w:p>
    <w:p w14:paraId="0FEDD533" w14:textId="4C0E0F19" w:rsidR="006642EE" w:rsidDel="00F4165D" w:rsidRDefault="006642EE">
      <w:pPr>
        <w:rPr>
          <w:del w:id="1926" w:author="Auteur"/>
          <w:noProof/>
        </w:rPr>
      </w:pPr>
    </w:p>
    <w:p w14:paraId="52796287" w14:textId="526607E0" w:rsidR="00FA56C1" w:rsidDel="00F4165D" w:rsidRDefault="00FA56C1">
      <w:pPr>
        <w:rPr>
          <w:ins w:id="1927" w:author="Auteur"/>
          <w:del w:id="1928" w:author="Auteur"/>
          <w:noProof/>
        </w:rPr>
      </w:pPr>
    </w:p>
    <w:p w14:paraId="0BCD4F24" w14:textId="2F48F564" w:rsidR="00FA56C1" w:rsidDel="00F4165D" w:rsidRDefault="00FA56C1">
      <w:pPr>
        <w:rPr>
          <w:ins w:id="1929" w:author="Auteur"/>
          <w:del w:id="1930" w:author="Auteur"/>
          <w:noProof/>
        </w:rPr>
      </w:pPr>
    </w:p>
    <w:p w14:paraId="2C425BF1" w14:textId="1CFACF14" w:rsidR="00FA56C1" w:rsidDel="00F4165D" w:rsidRDefault="00FA56C1">
      <w:pPr>
        <w:rPr>
          <w:ins w:id="1931" w:author="Auteur"/>
          <w:del w:id="1932" w:author="Auteur"/>
          <w:noProof/>
        </w:rPr>
      </w:pPr>
    </w:p>
    <w:p w14:paraId="77E291ED" w14:textId="29AB23AA" w:rsidR="00D67929" w:rsidDel="00F4165D" w:rsidRDefault="00C8395D">
      <w:pPr>
        <w:rPr>
          <w:del w:id="1933" w:author="Auteur"/>
          <w:noProof/>
        </w:rPr>
      </w:pPr>
      <w:del w:id="1934" w:author="Auteur">
        <w:r w:rsidDel="00F4165D">
          <w:rPr>
            <w:noProof/>
          </w:rPr>
          <w:drawing>
            <wp:anchor distT="0" distB="0" distL="114300" distR="114300" simplePos="0" relativeHeight="251693056" behindDoc="0" locked="0" layoutInCell="1" allowOverlap="1" wp14:anchorId="5254DF0A" wp14:editId="7BCA571F">
              <wp:simplePos x="0" y="0"/>
              <wp:positionH relativeFrom="margin">
                <wp:align>center</wp:align>
              </wp:positionH>
              <wp:positionV relativeFrom="page">
                <wp:posOffset>6578677</wp:posOffset>
              </wp:positionV>
              <wp:extent cx="4461510" cy="3345180"/>
              <wp:effectExtent l="0" t="0" r="0" b="7620"/>
              <wp:wrapSquare wrapText="bothSides"/>
              <wp:docPr id="51251765"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61510" cy="3345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2EE" w:rsidDel="00F4165D">
          <w:rPr>
            <w:noProof/>
          </w:rPr>
          <w:delText>L’</w:delText>
        </w:r>
        <w:r w:rsidR="00CA6349" w:rsidDel="00F4165D">
          <w:rPr>
            <w:noProof/>
          </w:rPr>
          <w:delText xml:space="preserve">utilisateur élève a bien accés </w:delText>
        </w:r>
        <w:r w:rsidR="002A68DC" w:rsidDel="00F4165D">
          <w:rPr>
            <w:noProof/>
          </w:rPr>
          <w:delText>au dossier Classe A, ainsi qu’aux sous-dossiers qui se trouvent à l’intérieur</w:delText>
        </w:r>
        <w:r w:rsidR="00DE356C" w:rsidDel="00F4165D">
          <w:rPr>
            <w:noProof/>
          </w:rPr>
          <w:delText>, comme nous pouvons le constater sur la capture d’écran suivante :</w:delText>
        </w:r>
      </w:del>
    </w:p>
    <w:p w14:paraId="4E97B0C2" w14:textId="25840667" w:rsidR="00DE356C" w:rsidDel="00F4165D" w:rsidRDefault="00DE356C">
      <w:pPr>
        <w:rPr>
          <w:del w:id="1935" w:author="Auteur"/>
          <w:noProof/>
        </w:rPr>
      </w:pPr>
    </w:p>
    <w:p w14:paraId="34D7DBED" w14:textId="54F6687F" w:rsidR="00DE356C" w:rsidDel="00F4165D" w:rsidRDefault="00DE356C">
      <w:pPr>
        <w:rPr>
          <w:del w:id="1936" w:author="Auteur"/>
          <w:noProof/>
        </w:rPr>
      </w:pPr>
    </w:p>
    <w:p w14:paraId="66F4594A" w14:textId="0C13AA21" w:rsidR="00DE356C" w:rsidDel="00F4165D" w:rsidRDefault="00DE356C">
      <w:pPr>
        <w:rPr>
          <w:del w:id="1937" w:author="Auteur"/>
          <w:noProof/>
        </w:rPr>
      </w:pPr>
    </w:p>
    <w:p w14:paraId="288FDC41" w14:textId="69726D3B" w:rsidR="00DE356C" w:rsidDel="00F4165D" w:rsidRDefault="00DE356C">
      <w:pPr>
        <w:rPr>
          <w:del w:id="1938" w:author="Auteur"/>
          <w:noProof/>
        </w:rPr>
      </w:pPr>
    </w:p>
    <w:p w14:paraId="7A2643F9" w14:textId="65D567F1" w:rsidR="00DE356C" w:rsidDel="00F4165D" w:rsidRDefault="00DE356C">
      <w:pPr>
        <w:rPr>
          <w:del w:id="1939" w:author="Auteur"/>
          <w:noProof/>
        </w:rPr>
      </w:pPr>
    </w:p>
    <w:p w14:paraId="15C0F352" w14:textId="47017DE3" w:rsidR="00DE356C" w:rsidDel="00F4165D" w:rsidRDefault="00DE356C">
      <w:pPr>
        <w:rPr>
          <w:del w:id="1940" w:author="Auteur"/>
          <w:noProof/>
        </w:rPr>
      </w:pPr>
    </w:p>
    <w:p w14:paraId="7FDABCA3" w14:textId="1F47588A" w:rsidR="00DE356C" w:rsidDel="00F4165D" w:rsidRDefault="00DE356C">
      <w:pPr>
        <w:rPr>
          <w:del w:id="1941" w:author="Auteur"/>
          <w:noProof/>
        </w:rPr>
      </w:pPr>
    </w:p>
    <w:p w14:paraId="27310948" w14:textId="0F1C6F44" w:rsidR="00DE356C" w:rsidDel="00F4165D" w:rsidRDefault="00DE356C">
      <w:pPr>
        <w:rPr>
          <w:del w:id="1942" w:author="Auteur"/>
          <w:noProof/>
        </w:rPr>
      </w:pPr>
    </w:p>
    <w:p w14:paraId="217A1A57" w14:textId="50E541F8" w:rsidR="00DE356C" w:rsidDel="00F4165D" w:rsidRDefault="00DE356C">
      <w:pPr>
        <w:rPr>
          <w:del w:id="1943" w:author="Auteur"/>
          <w:noProof/>
        </w:rPr>
      </w:pPr>
    </w:p>
    <w:p w14:paraId="1EB52EAF" w14:textId="06209EC4" w:rsidR="00DE356C" w:rsidDel="00F4165D" w:rsidRDefault="00DE356C">
      <w:pPr>
        <w:rPr>
          <w:del w:id="1944" w:author="Auteur"/>
          <w:noProof/>
        </w:rPr>
      </w:pPr>
    </w:p>
    <w:p w14:paraId="7346FC7C" w14:textId="2C77663F" w:rsidR="00DE356C" w:rsidDel="00F4165D" w:rsidRDefault="00DE356C">
      <w:pPr>
        <w:rPr>
          <w:del w:id="1945" w:author="Auteur"/>
          <w:noProof/>
        </w:rPr>
      </w:pPr>
    </w:p>
    <w:p w14:paraId="10847352" w14:textId="7B9A5CB2" w:rsidR="00DE356C" w:rsidDel="00F4165D" w:rsidRDefault="00DE356C">
      <w:pPr>
        <w:rPr>
          <w:del w:id="1946" w:author="Auteur"/>
          <w:noProof/>
        </w:rPr>
      </w:pPr>
    </w:p>
    <w:p w14:paraId="34DAEAAE" w14:textId="6BE30263" w:rsidR="00DE356C" w:rsidDel="00F4165D" w:rsidRDefault="00DE356C">
      <w:pPr>
        <w:rPr>
          <w:del w:id="1947" w:author="Auteur"/>
          <w:noProof/>
        </w:rPr>
      </w:pPr>
    </w:p>
    <w:p w14:paraId="732D0117" w14:textId="7EDF7531" w:rsidR="00DE356C" w:rsidDel="00F4165D" w:rsidRDefault="00DE356C">
      <w:pPr>
        <w:rPr>
          <w:del w:id="1948" w:author="Auteur"/>
          <w:noProof/>
        </w:rPr>
      </w:pPr>
    </w:p>
    <w:p w14:paraId="485C8FCC" w14:textId="5D9FC1EC" w:rsidR="00DE356C" w:rsidDel="00F4165D" w:rsidRDefault="00DE356C">
      <w:pPr>
        <w:rPr>
          <w:del w:id="1949" w:author="Auteur"/>
          <w:noProof/>
        </w:rPr>
      </w:pPr>
    </w:p>
    <w:p w14:paraId="426909D7" w14:textId="54DF74F1" w:rsidR="00DE356C" w:rsidDel="00F4165D" w:rsidRDefault="00DE356C">
      <w:pPr>
        <w:rPr>
          <w:del w:id="1950" w:author="Auteur"/>
          <w:noProof/>
        </w:rPr>
      </w:pPr>
    </w:p>
    <w:p w14:paraId="0F8FD1FB" w14:textId="1B962535" w:rsidR="00DE356C" w:rsidDel="00F4165D" w:rsidRDefault="00DE356C">
      <w:pPr>
        <w:rPr>
          <w:del w:id="1951" w:author="Auteur"/>
          <w:noProof/>
        </w:rPr>
      </w:pPr>
    </w:p>
    <w:p w14:paraId="49DB5EAD" w14:textId="6A1E2C0E" w:rsidR="00DE356C" w:rsidDel="00F4165D" w:rsidRDefault="00DE356C">
      <w:pPr>
        <w:rPr>
          <w:del w:id="1952" w:author="Auteur"/>
          <w:noProof/>
        </w:rPr>
      </w:pPr>
    </w:p>
    <w:p w14:paraId="4E71C008" w14:textId="228D1212" w:rsidR="00DE356C" w:rsidDel="00F4165D" w:rsidRDefault="00DE356C">
      <w:pPr>
        <w:rPr>
          <w:del w:id="1953" w:author="Auteur"/>
          <w:noProof/>
        </w:rPr>
      </w:pPr>
    </w:p>
    <w:p w14:paraId="55722033" w14:textId="18FAEF1E" w:rsidR="00DE356C" w:rsidDel="00F4165D" w:rsidRDefault="00DE356C">
      <w:pPr>
        <w:rPr>
          <w:del w:id="1954" w:author="Auteur"/>
          <w:noProof/>
        </w:rPr>
      </w:pPr>
    </w:p>
    <w:p w14:paraId="33DAD510" w14:textId="6DB41CAD" w:rsidR="00DE356C" w:rsidDel="00F4165D" w:rsidRDefault="00DE356C">
      <w:pPr>
        <w:rPr>
          <w:del w:id="1955" w:author="Auteur"/>
          <w:noProof/>
        </w:rPr>
      </w:pPr>
    </w:p>
    <w:p w14:paraId="6421B814" w14:textId="2709698D" w:rsidR="00DE356C" w:rsidDel="00F4165D" w:rsidRDefault="00EA3690">
      <w:pPr>
        <w:rPr>
          <w:del w:id="1956" w:author="Auteur"/>
          <w:noProof/>
        </w:rPr>
      </w:pPr>
      <w:del w:id="1957" w:author="Auteur">
        <w:r w:rsidDel="00F4165D">
          <w:rPr>
            <w:noProof/>
          </w:rPr>
          <w:drawing>
            <wp:anchor distT="0" distB="0" distL="114300" distR="114300" simplePos="0" relativeHeight="251695104" behindDoc="0" locked="0" layoutInCell="1" allowOverlap="1" wp14:anchorId="778B3FB0" wp14:editId="03668739">
              <wp:simplePos x="0" y="0"/>
              <wp:positionH relativeFrom="margin">
                <wp:align>center</wp:align>
              </wp:positionH>
              <wp:positionV relativeFrom="paragraph">
                <wp:posOffset>590628</wp:posOffset>
              </wp:positionV>
              <wp:extent cx="5069840" cy="3606165"/>
              <wp:effectExtent l="0" t="0" r="0" b="0"/>
              <wp:wrapSquare wrapText="bothSides"/>
              <wp:docPr id="1684945215"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69840" cy="3606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56C" w:rsidDel="00F4165D">
          <w:rPr>
            <w:noProof/>
          </w:rPr>
          <w:delText>Sur la suivante, nous pouvons constater la possibilité de créer un fichier dans les dossier du Commun Eleves A, comme cela a été indiqué dans la mise en place des règles de sécurité :</w:delText>
        </w:r>
      </w:del>
    </w:p>
    <w:p w14:paraId="2D5E7671" w14:textId="2F230850" w:rsidR="00EA3690" w:rsidDel="00F4165D" w:rsidRDefault="00EA3690">
      <w:pPr>
        <w:rPr>
          <w:del w:id="1958" w:author="Auteur"/>
          <w:noProof/>
        </w:rPr>
      </w:pPr>
    </w:p>
    <w:p w14:paraId="69F59B90" w14:textId="6E02A07A" w:rsidR="00EA3690" w:rsidDel="00F4165D" w:rsidRDefault="00EA3690">
      <w:pPr>
        <w:rPr>
          <w:del w:id="1959" w:author="Auteur"/>
          <w:noProof/>
        </w:rPr>
      </w:pPr>
    </w:p>
    <w:p w14:paraId="40812C8F" w14:textId="75D36A18" w:rsidR="00EA3690" w:rsidDel="00F4165D" w:rsidRDefault="00EA3690">
      <w:pPr>
        <w:rPr>
          <w:del w:id="1960" w:author="Auteur"/>
          <w:noProof/>
        </w:rPr>
      </w:pPr>
    </w:p>
    <w:p w14:paraId="652A2161" w14:textId="4A9A0BA3" w:rsidR="00EA3690" w:rsidDel="00F4165D" w:rsidRDefault="00EA3690">
      <w:pPr>
        <w:rPr>
          <w:del w:id="1961" w:author="Auteur"/>
          <w:noProof/>
        </w:rPr>
      </w:pPr>
    </w:p>
    <w:p w14:paraId="2ECC126B" w14:textId="12BD3BDE" w:rsidR="00EA3690" w:rsidDel="00F4165D" w:rsidRDefault="00EA3690">
      <w:pPr>
        <w:rPr>
          <w:del w:id="1962" w:author="Auteur"/>
          <w:noProof/>
        </w:rPr>
      </w:pPr>
    </w:p>
    <w:p w14:paraId="119FABD9" w14:textId="00AE6A5A" w:rsidR="00EA3690" w:rsidDel="00F4165D" w:rsidRDefault="00EA3690">
      <w:pPr>
        <w:rPr>
          <w:del w:id="1963" w:author="Auteur"/>
          <w:noProof/>
        </w:rPr>
      </w:pPr>
    </w:p>
    <w:p w14:paraId="7D444570" w14:textId="3E32A2BC" w:rsidR="00EA3690" w:rsidDel="00F4165D" w:rsidRDefault="00EA3690">
      <w:pPr>
        <w:rPr>
          <w:del w:id="1964" w:author="Auteur"/>
          <w:noProof/>
        </w:rPr>
      </w:pPr>
    </w:p>
    <w:p w14:paraId="1B8CA4FA" w14:textId="3799EE4D" w:rsidR="00EA3690" w:rsidDel="00F4165D" w:rsidRDefault="00EA3690">
      <w:pPr>
        <w:rPr>
          <w:del w:id="1965" w:author="Auteur"/>
          <w:noProof/>
        </w:rPr>
      </w:pPr>
    </w:p>
    <w:p w14:paraId="42AF0887" w14:textId="2757C369" w:rsidR="00EA3690" w:rsidDel="00F4165D" w:rsidRDefault="00EA3690">
      <w:pPr>
        <w:rPr>
          <w:del w:id="1966" w:author="Auteur"/>
          <w:noProof/>
        </w:rPr>
      </w:pPr>
    </w:p>
    <w:p w14:paraId="6DE1A05B" w14:textId="6CF058E6" w:rsidR="00EA3690" w:rsidDel="00F4165D" w:rsidRDefault="00EA3690">
      <w:pPr>
        <w:rPr>
          <w:del w:id="1967" w:author="Auteur"/>
          <w:noProof/>
        </w:rPr>
      </w:pPr>
    </w:p>
    <w:p w14:paraId="1CB92714" w14:textId="5B8F73E0" w:rsidR="00EA3690" w:rsidDel="00F4165D" w:rsidRDefault="00EA3690">
      <w:pPr>
        <w:rPr>
          <w:del w:id="1968" w:author="Auteur"/>
          <w:noProof/>
        </w:rPr>
      </w:pPr>
    </w:p>
    <w:p w14:paraId="1E7BDC4A" w14:textId="295D5030" w:rsidR="00EA3690" w:rsidDel="00F4165D" w:rsidRDefault="00EA3690">
      <w:pPr>
        <w:rPr>
          <w:del w:id="1969" w:author="Auteur"/>
          <w:noProof/>
        </w:rPr>
      </w:pPr>
    </w:p>
    <w:p w14:paraId="0288B504" w14:textId="7BDA05EB" w:rsidR="00EA3690" w:rsidDel="00F4165D" w:rsidRDefault="00EA3690">
      <w:pPr>
        <w:rPr>
          <w:del w:id="1970" w:author="Auteur"/>
          <w:noProof/>
        </w:rPr>
      </w:pPr>
    </w:p>
    <w:p w14:paraId="5E5E13F8" w14:textId="76220952" w:rsidR="00EA3690" w:rsidDel="00F4165D" w:rsidRDefault="00EA3690">
      <w:pPr>
        <w:rPr>
          <w:del w:id="1971" w:author="Auteur"/>
          <w:noProof/>
        </w:rPr>
      </w:pPr>
    </w:p>
    <w:p w14:paraId="2543BB5F" w14:textId="12CC7FDC" w:rsidR="00EA3690" w:rsidDel="00F4165D" w:rsidRDefault="00EA3690">
      <w:pPr>
        <w:rPr>
          <w:del w:id="1972" w:author="Auteur"/>
          <w:noProof/>
        </w:rPr>
      </w:pPr>
    </w:p>
    <w:p w14:paraId="40752AC0" w14:textId="4A51D225" w:rsidR="00EA3690" w:rsidDel="00F4165D" w:rsidRDefault="00EA3690">
      <w:pPr>
        <w:rPr>
          <w:del w:id="1973" w:author="Auteur"/>
          <w:noProof/>
        </w:rPr>
      </w:pPr>
    </w:p>
    <w:p w14:paraId="15A61484" w14:textId="3FF7AA43" w:rsidR="00EA3690" w:rsidDel="00F4165D" w:rsidRDefault="00EA3690">
      <w:pPr>
        <w:rPr>
          <w:del w:id="1974" w:author="Auteur"/>
          <w:noProof/>
        </w:rPr>
      </w:pPr>
    </w:p>
    <w:p w14:paraId="546C018F" w14:textId="1B4B977F" w:rsidR="00EA3690" w:rsidDel="00F4165D" w:rsidRDefault="00EA3690">
      <w:pPr>
        <w:rPr>
          <w:del w:id="1975" w:author="Auteur"/>
          <w:noProof/>
        </w:rPr>
      </w:pPr>
    </w:p>
    <w:p w14:paraId="510BF28E" w14:textId="3DFF9DBB" w:rsidR="00EA3690" w:rsidDel="00F4165D" w:rsidRDefault="00EA3690">
      <w:pPr>
        <w:rPr>
          <w:del w:id="1976" w:author="Auteur"/>
          <w:noProof/>
        </w:rPr>
      </w:pPr>
    </w:p>
    <w:p w14:paraId="0AB617CA" w14:textId="1252EA6D" w:rsidR="00EA3690" w:rsidDel="00F4165D" w:rsidRDefault="00EA3690">
      <w:pPr>
        <w:rPr>
          <w:del w:id="1977" w:author="Auteur"/>
          <w:noProof/>
        </w:rPr>
      </w:pPr>
    </w:p>
    <w:p w14:paraId="5B4DB370" w14:textId="11F802C2" w:rsidR="00EA3690" w:rsidDel="00F4165D" w:rsidRDefault="00EA3690">
      <w:pPr>
        <w:rPr>
          <w:del w:id="1978" w:author="Auteur"/>
          <w:noProof/>
        </w:rPr>
      </w:pPr>
    </w:p>
    <w:p w14:paraId="771EDA6F" w14:textId="728E97ED" w:rsidR="00EA3690" w:rsidDel="00F4165D" w:rsidRDefault="00EA3690">
      <w:pPr>
        <w:rPr>
          <w:del w:id="1979" w:author="Auteur"/>
          <w:noProof/>
        </w:rPr>
      </w:pPr>
    </w:p>
    <w:p w14:paraId="4D1C67CF" w14:textId="76F3C85D" w:rsidR="00EA3690" w:rsidDel="00F4165D" w:rsidRDefault="00EA3690">
      <w:pPr>
        <w:rPr>
          <w:del w:id="1980" w:author="Auteur"/>
          <w:noProof/>
        </w:rPr>
      </w:pPr>
      <w:del w:id="1981" w:author="Auteur">
        <w:r w:rsidDel="00F4165D">
          <w:rPr>
            <w:noProof/>
          </w:rPr>
          <w:drawing>
            <wp:anchor distT="0" distB="0" distL="114300" distR="114300" simplePos="0" relativeHeight="251694080" behindDoc="0" locked="0" layoutInCell="1" allowOverlap="1" wp14:anchorId="526C4512" wp14:editId="0FE2AE2E">
              <wp:simplePos x="0" y="0"/>
              <wp:positionH relativeFrom="margin">
                <wp:align>center</wp:align>
              </wp:positionH>
              <wp:positionV relativeFrom="paragraph">
                <wp:posOffset>1022861</wp:posOffset>
              </wp:positionV>
              <wp:extent cx="5454015" cy="3463925"/>
              <wp:effectExtent l="0" t="0" r="0" b="3175"/>
              <wp:wrapSquare wrapText="bothSides"/>
              <wp:docPr id="755392181"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54015" cy="346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Del="00F4165D">
          <w:rPr>
            <w:noProof/>
          </w:rPr>
          <w:delText xml:space="preserve">Nous sortons donc du dossier Commun Eleves A, puisque tout fonctionne correctement. Nous pouvons voir sur les deux capture d’écran suivantes, que l’utilisateur Eleve02 n’a pas accés aux dossiers des autres classes, ni au dossier privé des professeurs : </w:delText>
        </w:r>
      </w:del>
    </w:p>
    <w:p w14:paraId="7E2D44E0" w14:textId="7E36E386" w:rsidR="00EA3690" w:rsidDel="00F4165D" w:rsidRDefault="002E652A">
      <w:pPr>
        <w:rPr>
          <w:del w:id="1982" w:author="Auteur"/>
          <w:noProof/>
        </w:rPr>
      </w:pPr>
      <w:ins w:id="1983" w:author="Auteur">
        <w:del w:id="1984" w:author="Auteur">
          <w:r w:rsidRPr="00B36A45" w:rsidDel="00F4165D">
            <w:rPr>
              <w:noProof/>
              <w:highlight w:val="yellow"/>
              <w:rPrChange w:id="1985" w:author="Auteur">
                <w:rPr>
                  <w:rFonts w:ascii="Avenir Next LT Pro" w:hAnsi="Avenir Next LT Pro"/>
                  <w:noProof/>
                </w:rPr>
              </w:rPrChange>
            </w:rPr>
            <w:delText>Tu as créé un fichier avec eleve02 mais tu n’as pas renommé le document et tu n’as pas mis de contenu pour vérifier qu’un autre élève</w:delText>
          </w:r>
          <w:r w:rsidR="00250DD7" w:rsidRPr="00B36A45" w:rsidDel="00F4165D">
            <w:rPr>
              <w:noProof/>
              <w:highlight w:val="yellow"/>
              <w:rPrChange w:id="1986" w:author="Auteur">
                <w:rPr>
                  <w:rFonts w:ascii="Avenir Next LT Pro" w:hAnsi="Avenir Next LT Pro"/>
                  <w:noProof/>
                </w:rPr>
              </w:rPrChange>
            </w:rPr>
            <w:delText xml:space="preserve"> ou prof</w:delText>
          </w:r>
          <w:r w:rsidRPr="00B36A45" w:rsidDel="00F4165D">
            <w:rPr>
              <w:noProof/>
              <w:highlight w:val="yellow"/>
              <w:rPrChange w:id="1987" w:author="Auteur">
                <w:rPr>
                  <w:rFonts w:ascii="Avenir Next LT Pro" w:hAnsi="Avenir Next LT Pro"/>
                  <w:noProof/>
                </w:rPr>
              </w:rPrChange>
            </w:rPr>
            <w:delText xml:space="preserve"> ne pourra pas le modifier</w:delText>
          </w:r>
          <w:r w:rsidR="00250DD7" w:rsidRPr="00B36A45" w:rsidDel="00F4165D">
            <w:rPr>
              <w:noProof/>
              <w:highlight w:val="yellow"/>
              <w:rPrChange w:id="1988" w:author="Auteur">
                <w:rPr>
                  <w:rFonts w:ascii="Avenir Next LT Pro" w:hAnsi="Avenir Next LT Pro"/>
                  <w:noProof/>
                </w:rPr>
              </w:rPrChange>
            </w:rPr>
            <w:delText>.</w:delText>
          </w:r>
        </w:del>
      </w:ins>
    </w:p>
    <w:p w14:paraId="1BF6403D" w14:textId="1AC39387" w:rsidR="00EA3690" w:rsidDel="00F4165D" w:rsidRDefault="00EA3690">
      <w:pPr>
        <w:rPr>
          <w:del w:id="1989" w:author="Auteur"/>
          <w:noProof/>
        </w:rPr>
      </w:pPr>
    </w:p>
    <w:p w14:paraId="339922BD" w14:textId="5BFF61A8" w:rsidR="00EA3690" w:rsidDel="00F4165D" w:rsidRDefault="00EA3690">
      <w:pPr>
        <w:rPr>
          <w:del w:id="1990" w:author="Auteur"/>
          <w:noProof/>
        </w:rPr>
      </w:pPr>
    </w:p>
    <w:p w14:paraId="03911E15" w14:textId="6F524C09" w:rsidR="00EA3690" w:rsidDel="00F4165D" w:rsidRDefault="00EA3690">
      <w:pPr>
        <w:rPr>
          <w:del w:id="1991" w:author="Auteur"/>
          <w:noProof/>
        </w:rPr>
      </w:pPr>
    </w:p>
    <w:p w14:paraId="1D47532A" w14:textId="433BE596" w:rsidR="00EA3690" w:rsidDel="00F4165D" w:rsidRDefault="00EA3690">
      <w:pPr>
        <w:rPr>
          <w:del w:id="1992" w:author="Auteur"/>
          <w:noProof/>
        </w:rPr>
      </w:pPr>
    </w:p>
    <w:p w14:paraId="549D33E2" w14:textId="6BE3901E" w:rsidR="00EA3690" w:rsidDel="00F4165D" w:rsidRDefault="00EA3690">
      <w:pPr>
        <w:rPr>
          <w:del w:id="1993" w:author="Auteur"/>
          <w:noProof/>
        </w:rPr>
      </w:pPr>
    </w:p>
    <w:p w14:paraId="75CEF090" w14:textId="141CCCEE" w:rsidR="00EA3690" w:rsidDel="00F4165D" w:rsidRDefault="00EA3690">
      <w:pPr>
        <w:rPr>
          <w:del w:id="1994" w:author="Auteur"/>
          <w:noProof/>
        </w:rPr>
      </w:pPr>
    </w:p>
    <w:p w14:paraId="700505AE" w14:textId="2FEE8E05" w:rsidR="00EA3690" w:rsidDel="00F4165D" w:rsidRDefault="00EA3690">
      <w:pPr>
        <w:rPr>
          <w:del w:id="1995" w:author="Auteur"/>
          <w:noProof/>
        </w:rPr>
      </w:pPr>
    </w:p>
    <w:p w14:paraId="25F108A4" w14:textId="6DCB1B33" w:rsidR="00EA3690" w:rsidDel="00F4165D" w:rsidRDefault="00EA3690">
      <w:pPr>
        <w:rPr>
          <w:del w:id="1996" w:author="Auteur"/>
          <w:noProof/>
        </w:rPr>
      </w:pPr>
    </w:p>
    <w:p w14:paraId="3AC2DEC7" w14:textId="23DF5503" w:rsidR="00EA3690" w:rsidDel="00F4165D" w:rsidRDefault="00EA3690">
      <w:pPr>
        <w:rPr>
          <w:del w:id="1997" w:author="Auteur"/>
          <w:noProof/>
        </w:rPr>
      </w:pPr>
    </w:p>
    <w:p w14:paraId="7020A99E" w14:textId="49CD13B4" w:rsidR="00EA3690" w:rsidDel="00F4165D" w:rsidRDefault="00EA3690">
      <w:pPr>
        <w:rPr>
          <w:del w:id="1998" w:author="Auteur"/>
          <w:noProof/>
        </w:rPr>
      </w:pPr>
    </w:p>
    <w:p w14:paraId="2624148E" w14:textId="5B79C265" w:rsidR="00EA3690" w:rsidDel="00F4165D" w:rsidRDefault="00EA3690">
      <w:pPr>
        <w:rPr>
          <w:del w:id="1999" w:author="Auteur"/>
          <w:noProof/>
        </w:rPr>
      </w:pPr>
    </w:p>
    <w:p w14:paraId="04A124E4" w14:textId="69238D02" w:rsidR="00EA3690" w:rsidDel="00F4165D" w:rsidRDefault="00EA3690">
      <w:pPr>
        <w:rPr>
          <w:del w:id="2000" w:author="Auteur"/>
          <w:noProof/>
        </w:rPr>
      </w:pPr>
    </w:p>
    <w:p w14:paraId="667448C6" w14:textId="13E56A49" w:rsidR="00EA3690" w:rsidDel="00F4165D" w:rsidRDefault="00EA3690">
      <w:pPr>
        <w:rPr>
          <w:del w:id="2001" w:author="Auteur"/>
          <w:noProof/>
        </w:rPr>
      </w:pPr>
    </w:p>
    <w:p w14:paraId="4D8CBC31" w14:textId="632B1CDA" w:rsidR="00EA3690" w:rsidDel="00F4165D" w:rsidRDefault="00EA3690">
      <w:pPr>
        <w:rPr>
          <w:del w:id="2002" w:author="Auteur"/>
          <w:noProof/>
        </w:rPr>
      </w:pPr>
    </w:p>
    <w:p w14:paraId="00FE17E1" w14:textId="07FEC917" w:rsidR="00EA3690" w:rsidDel="00F4165D" w:rsidRDefault="00EA3690">
      <w:pPr>
        <w:rPr>
          <w:del w:id="2003" w:author="Auteur"/>
          <w:noProof/>
        </w:rPr>
      </w:pPr>
    </w:p>
    <w:p w14:paraId="68A202E2" w14:textId="54752E6D" w:rsidR="00EA3690" w:rsidDel="00F4165D" w:rsidRDefault="00EA3690">
      <w:pPr>
        <w:rPr>
          <w:del w:id="2004" w:author="Auteur"/>
          <w:noProof/>
        </w:rPr>
      </w:pPr>
    </w:p>
    <w:p w14:paraId="2B4D28C2" w14:textId="2E82F8D8" w:rsidR="00EA3690" w:rsidDel="00F4165D" w:rsidRDefault="00EA3690">
      <w:pPr>
        <w:rPr>
          <w:del w:id="2005" w:author="Auteur"/>
          <w:noProof/>
        </w:rPr>
      </w:pPr>
    </w:p>
    <w:p w14:paraId="00C2D5BD" w14:textId="719149DC" w:rsidR="00EA3690" w:rsidDel="00F4165D" w:rsidRDefault="00EA3690">
      <w:pPr>
        <w:rPr>
          <w:del w:id="2006" w:author="Auteur"/>
          <w:noProof/>
        </w:rPr>
      </w:pPr>
    </w:p>
    <w:p w14:paraId="6C36EE74" w14:textId="6DCB837E" w:rsidR="00EA3690" w:rsidDel="00F4165D" w:rsidRDefault="00EA3690">
      <w:pPr>
        <w:rPr>
          <w:del w:id="2007" w:author="Auteur"/>
          <w:noProof/>
        </w:rPr>
      </w:pPr>
    </w:p>
    <w:p w14:paraId="0BE8B7ED" w14:textId="33805B4E" w:rsidR="00EA3690" w:rsidDel="00F4165D" w:rsidRDefault="00EA3690">
      <w:pPr>
        <w:rPr>
          <w:del w:id="2008" w:author="Auteur"/>
          <w:noProof/>
        </w:rPr>
      </w:pPr>
    </w:p>
    <w:p w14:paraId="57D409DB" w14:textId="5E3B93C7" w:rsidR="00EA3690" w:rsidDel="00F4165D" w:rsidRDefault="00EA3690">
      <w:pPr>
        <w:rPr>
          <w:del w:id="2009" w:author="Auteur"/>
          <w:noProof/>
        </w:rPr>
      </w:pPr>
    </w:p>
    <w:p w14:paraId="797487E1" w14:textId="2EA12E55" w:rsidR="00EA3690" w:rsidDel="00F4165D" w:rsidRDefault="00EA3690">
      <w:pPr>
        <w:rPr>
          <w:del w:id="2010" w:author="Auteur"/>
          <w:noProof/>
        </w:rPr>
      </w:pPr>
    </w:p>
    <w:p w14:paraId="05548222" w14:textId="787B4213" w:rsidR="00EA3690" w:rsidDel="00F4165D" w:rsidRDefault="00EA3690">
      <w:pPr>
        <w:rPr>
          <w:del w:id="2011" w:author="Auteur"/>
          <w:noProof/>
        </w:rPr>
      </w:pPr>
    </w:p>
    <w:p w14:paraId="24EB9545" w14:textId="7A08556A" w:rsidR="00EA3690" w:rsidDel="00F4165D" w:rsidRDefault="00417E65">
      <w:pPr>
        <w:rPr>
          <w:del w:id="2012" w:author="Auteur"/>
          <w:noProof/>
        </w:rPr>
      </w:pPr>
      <w:del w:id="2013" w:author="Auteur">
        <w:r w:rsidDel="00F4165D">
          <w:rPr>
            <w:noProof/>
          </w:rPr>
          <w:drawing>
            <wp:anchor distT="0" distB="0" distL="114300" distR="114300" simplePos="0" relativeHeight="251696128" behindDoc="0" locked="0" layoutInCell="1" allowOverlap="1" wp14:anchorId="215135B9" wp14:editId="77FF73D4">
              <wp:simplePos x="0" y="0"/>
              <wp:positionH relativeFrom="margin">
                <wp:align>center</wp:align>
              </wp:positionH>
              <wp:positionV relativeFrom="paragraph">
                <wp:posOffset>7620</wp:posOffset>
              </wp:positionV>
              <wp:extent cx="5634990" cy="3888105"/>
              <wp:effectExtent l="0" t="0" r="3810" b="0"/>
              <wp:wrapSquare wrapText="bothSides"/>
              <wp:docPr id="84258621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34990" cy="3888105"/>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747F1373" w14:textId="2CC1CCDA" w:rsidR="00EA3690" w:rsidDel="00F4165D" w:rsidRDefault="00EA3690">
      <w:pPr>
        <w:rPr>
          <w:del w:id="2014" w:author="Auteur"/>
          <w:noProof/>
        </w:rPr>
      </w:pPr>
    </w:p>
    <w:p w14:paraId="6003B70C" w14:textId="21DC9F17" w:rsidR="00417E65" w:rsidDel="00F4165D" w:rsidRDefault="00417E65">
      <w:pPr>
        <w:rPr>
          <w:del w:id="2015" w:author="Auteur"/>
          <w:noProof/>
        </w:rPr>
      </w:pPr>
    </w:p>
    <w:p w14:paraId="334D59A7" w14:textId="27CFEB4E" w:rsidR="00417E65" w:rsidDel="00F4165D" w:rsidRDefault="00417E65">
      <w:pPr>
        <w:rPr>
          <w:del w:id="2016" w:author="Auteur"/>
          <w:noProof/>
        </w:rPr>
      </w:pPr>
    </w:p>
    <w:p w14:paraId="60141396" w14:textId="6E82E0C8" w:rsidR="00417E65" w:rsidDel="00F4165D" w:rsidRDefault="00417E65">
      <w:pPr>
        <w:rPr>
          <w:del w:id="2017" w:author="Auteur"/>
          <w:noProof/>
        </w:rPr>
      </w:pPr>
    </w:p>
    <w:p w14:paraId="284D0E38" w14:textId="2DF64381" w:rsidR="00417E65" w:rsidDel="00F4165D" w:rsidRDefault="00417E65">
      <w:pPr>
        <w:rPr>
          <w:del w:id="2018" w:author="Auteur"/>
          <w:noProof/>
        </w:rPr>
      </w:pPr>
    </w:p>
    <w:p w14:paraId="10F2767A" w14:textId="5B88869A" w:rsidR="00417E65" w:rsidDel="00F4165D" w:rsidRDefault="00417E65">
      <w:pPr>
        <w:rPr>
          <w:del w:id="2019" w:author="Auteur"/>
          <w:noProof/>
        </w:rPr>
      </w:pPr>
    </w:p>
    <w:p w14:paraId="685EF674" w14:textId="1FA09A83" w:rsidR="00417E65" w:rsidDel="00F4165D" w:rsidRDefault="00417E65">
      <w:pPr>
        <w:rPr>
          <w:del w:id="2020" w:author="Auteur"/>
          <w:noProof/>
        </w:rPr>
      </w:pPr>
    </w:p>
    <w:p w14:paraId="0A6D803D" w14:textId="6F5461E3" w:rsidR="00417E65" w:rsidDel="00F4165D" w:rsidRDefault="00417E65">
      <w:pPr>
        <w:rPr>
          <w:del w:id="2021" w:author="Auteur"/>
          <w:noProof/>
        </w:rPr>
      </w:pPr>
    </w:p>
    <w:p w14:paraId="375B1B2E" w14:textId="133C3A8D" w:rsidR="00417E65" w:rsidDel="00F4165D" w:rsidRDefault="00417E65">
      <w:pPr>
        <w:rPr>
          <w:del w:id="2022" w:author="Auteur"/>
          <w:noProof/>
        </w:rPr>
      </w:pPr>
    </w:p>
    <w:p w14:paraId="3E5527C2" w14:textId="089EFB15" w:rsidR="00417E65" w:rsidDel="00F4165D" w:rsidRDefault="00417E65">
      <w:pPr>
        <w:rPr>
          <w:del w:id="2023" w:author="Auteur"/>
          <w:noProof/>
        </w:rPr>
      </w:pPr>
    </w:p>
    <w:p w14:paraId="176D2DD8" w14:textId="56130F86" w:rsidR="00417E65" w:rsidDel="00F4165D" w:rsidRDefault="00417E65">
      <w:pPr>
        <w:rPr>
          <w:del w:id="2024" w:author="Auteur"/>
          <w:noProof/>
        </w:rPr>
      </w:pPr>
    </w:p>
    <w:p w14:paraId="4106E98C" w14:textId="344758AE" w:rsidR="00417E65" w:rsidDel="00F4165D" w:rsidRDefault="00417E65">
      <w:pPr>
        <w:rPr>
          <w:del w:id="2025" w:author="Auteur"/>
          <w:noProof/>
        </w:rPr>
      </w:pPr>
    </w:p>
    <w:p w14:paraId="79E5EA82" w14:textId="3021CC40" w:rsidR="00417E65" w:rsidDel="00F4165D" w:rsidRDefault="00417E65">
      <w:pPr>
        <w:rPr>
          <w:del w:id="2026" w:author="Auteur"/>
          <w:noProof/>
        </w:rPr>
      </w:pPr>
    </w:p>
    <w:p w14:paraId="512DB9D0" w14:textId="1BA58034" w:rsidR="00417E65" w:rsidDel="00F4165D" w:rsidRDefault="00417E65">
      <w:pPr>
        <w:rPr>
          <w:del w:id="2027" w:author="Auteur"/>
          <w:noProof/>
        </w:rPr>
      </w:pPr>
    </w:p>
    <w:p w14:paraId="06E083C7" w14:textId="37341346" w:rsidR="00417E65" w:rsidDel="00F4165D" w:rsidRDefault="00417E65">
      <w:pPr>
        <w:rPr>
          <w:del w:id="2028" w:author="Auteur"/>
          <w:noProof/>
        </w:rPr>
      </w:pPr>
    </w:p>
    <w:p w14:paraId="2C756D75" w14:textId="63D429BD" w:rsidR="00417E65" w:rsidDel="00F4165D" w:rsidRDefault="00417E65">
      <w:pPr>
        <w:rPr>
          <w:del w:id="2029" w:author="Auteur"/>
          <w:noProof/>
        </w:rPr>
      </w:pPr>
    </w:p>
    <w:p w14:paraId="6158D34C" w14:textId="5D52122C" w:rsidR="00417E65" w:rsidDel="00F4165D" w:rsidRDefault="00417E65">
      <w:pPr>
        <w:rPr>
          <w:del w:id="2030" w:author="Auteur"/>
          <w:noProof/>
        </w:rPr>
      </w:pPr>
    </w:p>
    <w:p w14:paraId="7FF6EDF9" w14:textId="30900C02" w:rsidR="00417E65" w:rsidDel="00F4165D" w:rsidRDefault="00417E65">
      <w:pPr>
        <w:rPr>
          <w:del w:id="2031" w:author="Auteur"/>
          <w:noProof/>
        </w:rPr>
      </w:pPr>
    </w:p>
    <w:p w14:paraId="0E7F3AA0" w14:textId="21298364" w:rsidR="00417E65" w:rsidDel="00F4165D" w:rsidRDefault="00417E65">
      <w:pPr>
        <w:rPr>
          <w:del w:id="2032" w:author="Auteur"/>
          <w:noProof/>
        </w:rPr>
      </w:pPr>
    </w:p>
    <w:p w14:paraId="00765621" w14:textId="50A264ED" w:rsidR="00417E65" w:rsidDel="00F4165D" w:rsidRDefault="00417E65">
      <w:pPr>
        <w:rPr>
          <w:del w:id="2033" w:author="Auteur"/>
          <w:noProof/>
        </w:rPr>
      </w:pPr>
    </w:p>
    <w:p w14:paraId="64DD9A7B" w14:textId="0106AA86" w:rsidR="00417E65" w:rsidDel="00F4165D" w:rsidRDefault="00417E65">
      <w:pPr>
        <w:rPr>
          <w:del w:id="2034" w:author="Auteur"/>
          <w:noProof/>
        </w:rPr>
      </w:pPr>
    </w:p>
    <w:p w14:paraId="521F3BD4" w14:textId="0D00122E" w:rsidR="00417E65" w:rsidDel="00F4165D" w:rsidRDefault="00B7081A">
      <w:pPr>
        <w:rPr>
          <w:del w:id="2035" w:author="Auteur"/>
          <w:noProof/>
        </w:rPr>
      </w:pPr>
      <w:del w:id="2036" w:author="Auteur">
        <w:r w:rsidDel="00F4165D">
          <w:rPr>
            <w:noProof/>
          </w:rPr>
          <w:drawing>
            <wp:anchor distT="0" distB="0" distL="114300" distR="114300" simplePos="0" relativeHeight="251697152" behindDoc="0" locked="0" layoutInCell="1" allowOverlap="1" wp14:anchorId="5E8DFE77" wp14:editId="5E306BF3">
              <wp:simplePos x="0" y="0"/>
              <wp:positionH relativeFrom="margin">
                <wp:align>center</wp:align>
              </wp:positionH>
              <wp:positionV relativeFrom="page">
                <wp:posOffset>5299911</wp:posOffset>
              </wp:positionV>
              <wp:extent cx="5466080" cy="3887470"/>
              <wp:effectExtent l="0" t="0" r="1270" b="0"/>
              <wp:wrapSquare wrapText="bothSides"/>
              <wp:docPr id="1890229707"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66080" cy="3887470"/>
                      </a:xfrm>
                      <a:prstGeom prst="rect">
                        <a:avLst/>
                      </a:prstGeom>
                      <a:noFill/>
                      <a:ln>
                        <a:noFill/>
                      </a:ln>
                    </pic:spPr>
                  </pic:pic>
                </a:graphicData>
              </a:graphic>
            </wp:anchor>
          </w:drawing>
        </w:r>
        <w:r w:rsidR="00417E65" w:rsidDel="00F4165D">
          <w:rPr>
            <w:noProof/>
          </w:rPr>
          <w:delText>Enfin, pour terminer, nous vérifions que l’utilisateur Eleve02 n’a pas d’accés d’écriture dans le Commun Professeurs A</w:delText>
        </w:r>
        <w:r w:rsidDel="00F4165D">
          <w:rPr>
            <w:noProof/>
          </w:rPr>
          <w:delText>, mais uniquement un accés en lecture</w:delText>
        </w:r>
        <w:r w:rsidR="00320CC7" w:rsidDel="00F4165D">
          <w:rPr>
            <w:noProof/>
          </w:rPr>
          <w:delText>. L’élève ne peut donc pas supprimer de fichiers</w:delText>
        </w:r>
        <w:r w:rsidR="00F7350B" w:rsidDel="00F4165D">
          <w:rPr>
            <w:noProof/>
          </w:rPr>
          <w:delText>, mais uniquement les lires</w:delText>
        </w:r>
        <w:r w:rsidR="00320CC7" w:rsidDel="00F4165D">
          <w:rPr>
            <w:noProof/>
          </w:rPr>
          <w:delText xml:space="preserve"> </w:delText>
        </w:r>
        <w:r w:rsidDel="00F4165D">
          <w:rPr>
            <w:noProof/>
          </w:rPr>
          <w:delText> :</w:delText>
        </w:r>
      </w:del>
    </w:p>
    <w:p w14:paraId="5499217E" w14:textId="56C62E06" w:rsidR="00B7081A" w:rsidDel="00F4165D" w:rsidRDefault="00B7081A">
      <w:pPr>
        <w:rPr>
          <w:del w:id="2037" w:author="Auteur"/>
          <w:noProof/>
        </w:rPr>
      </w:pPr>
    </w:p>
    <w:p w14:paraId="2A7E5689" w14:textId="0BE088AE" w:rsidR="00B7081A" w:rsidDel="00F4165D" w:rsidRDefault="00B7081A">
      <w:pPr>
        <w:rPr>
          <w:del w:id="2038" w:author="Auteur"/>
          <w:noProof/>
        </w:rPr>
      </w:pPr>
    </w:p>
    <w:p w14:paraId="36124416" w14:textId="3FE82F49" w:rsidR="00B7081A" w:rsidDel="00F4165D" w:rsidRDefault="00B7081A">
      <w:pPr>
        <w:rPr>
          <w:del w:id="2039" w:author="Auteur"/>
          <w:noProof/>
        </w:rPr>
      </w:pPr>
    </w:p>
    <w:p w14:paraId="036C8289" w14:textId="496AE693" w:rsidR="00B7081A" w:rsidDel="00F4165D" w:rsidRDefault="00B7081A">
      <w:pPr>
        <w:rPr>
          <w:del w:id="2040" w:author="Auteur"/>
          <w:noProof/>
        </w:rPr>
      </w:pPr>
    </w:p>
    <w:p w14:paraId="2FAC3CD6" w14:textId="251C7430" w:rsidR="00B7081A" w:rsidDel="00F4165D" w:rsidRDefault="00B7081A">
      <w:pPr>
        <w:rPr>
          <w:del w:id="2041" w:author="Auteur"/>
          <w:noProof/>
        </w:rPr>
      </w:pPr>
    </w:p>
    <w:p w14:paraId="7C73C81D" w14:textId="4FA226A9" w:rsidR="00B7081A" w:rsidDel="00F4165D" w:rsidRDefault="00B7081A">
      <w:pPr>
        <w:rPr>
          <w:del w:id="2042" w:author="Auteur"/>
          <w:noProof/>
        </w:rPr>
      </w:pPr>
    </w:p>
    <w:p w14:paraId="6B10BBAF" w14:textId="1AB1F757" w:rsidR="00B7081A" w:rsidDel="00F4165D" w:rsidRDefault="00B7081A">
      <w:pPr>
        <w:rPr>
          <w:del w:id="2043" w:author="Auteur"/>
          <w:noProof/>
        </w:rPr>
      </w:pPr>
    </w:p>
    <w:p w14:paraId="373AF839" w14:textId="386A8532" w:rsidR="00B7081A" w:rsidDel="00F4165D" w:rsidRDefault="00B7081A">
      <w:pPr>
        <w:rPr>
          <w:del w:id="2044" w:author="Auteur"/>
          <w:noProof/>
        </w:rPr>
      </w:pPr>
    </w:p>
    <w:p w14:paraId="0DF2CF39" w14:textId="698498AB" w:rsidR="00B7081A" w:rsidDel="00F4165D" w:rsidRDefault="00B7081A">
      <w:pPr>
        <w:rPr>
          <w:del w:id="2045" w:author="Auteur"/>
          <w:noProof/>
        </w:rPr>
      </w:pPr>
    </w:p>
    <w:p w14:paraId="41F258AD" w14:textId="1EE1B93B" w:rsidR="00B7081A" w:rsidDel="00F4165D" w:rsidRDefault="00B7081A">
      <w:pPr>
        <w:rPr>
          <w:del w:id="2046" w:author="Auteur"/>
          <w:noProof/>
        </w:rPr>
      </w:pPr>
    </w:p>
    <w:p w14:paraId="12C68449" w14:textId="548BCF7E" w:rsidR="00B7081A" w:rsidDel="00F4165D" w:rsidRDefault="00B7081A">
      <w:pPr>
        <w:rPr>
          <w:del w:id="2047" w:author="Auteur"/>
          <w:noProof/>
        </w:rPr>
      </w:pPr>
    </w:p>
    <w:p w14:paraId="4143C12B" w14:textId="12A4046B" w:rsidR="00B7081A" w:rsidDel="00F4165D" w:rsidRDefault="00B7081A">
      <w:pPr>
        <w:rPr>
          <w:del w:id="2048" w:author="Auteur"/>
          <w:noProof/>
        </w:rPr>
      </w:pPr>
    </w:p>
    <w:p w14:paraId="0ED0211D" w14:textId="394A4913" w:rsidR="00B7081A" w:rsidDel="00F4165D" w:rsidRDefault="00B7081A">
      <w:pPr>
        <w:rPr>
          <w:del w:id="2049" w:author="Auteur"/>
          <w:noProof/>
        </w:rPr>
      </w:pPr>
    </w:p>
    <w:p w14:paraId="6317EF61" w14:textId="71E22D53" w:rsidR="00B7081A" w:rsidDel="00F4165D" w:rsidRDefault="00B7081A">
      <w:pPr>
        <w:rPr>
          <w:del w:id="2050" w:author="Auteur"/>
          <w:noProof/>
        </w:rPr>
      </w:pPr>
    </w:p>
    <w:p w14:paraId="4F5FAA06" w14:textId="0CF1B7AD" w:rsidR="00B7081A" w:rsidDel="00F4165D" w:rsidRDefault="00B7081A">
      <w:pPr>
        <w:rPr>
          <w:del w:id="2051" w:author="Auteur"/>
          <w:noProof/>
        </w:rPr>
      </w:pPr>
    </w:p>
    <w:p w14:paraId="41A0D1B2" w14:textId="30201854" w:rsidR="00B7081A" w:rsidDel="00F4165D" w:rsidRDefault="00B7081A">
      <w:pPr>
        <w:rPr>
          <w:del w:id="2052" w:author="Auteur"/>
          <w:noProof/>
        </w:rPr>
      </w:pPr>
    </w:p>
    <w:p w14:paraId="07C5A3F8" w14:textId="5A5215FF" w:rsidR="00B7081A" w:rsidDel="00F4165D" w:rsidRDefault="00B7081A">
      <w:pPr>
        <w:rPr>
          <w:del w:id="2053" w:author="Auteur"/>
          <w:noProof/>
        </w:rPr>
      </w:pPr>
    </w:p>
    <w:p w14:paraId="03CB7421" w14:textId="1A22BC6B" w:rsidR="00B7081A" w:rsidDel="00F4165D" w:rsidRDefault="00B7081A">
      <w:pPr>
        <w:rPr>
          <w:del w:id="2054" w:author="Auteur"/>
          <w:noProof/>
        </w:rPr>
      </w:pPr>
    </w:p>
    <w:p w14:paraId="497BF682" w14:textId="41A3141C" w:rsidR="00B7081A" w:rsidDel="00F4165D" w:rsidRDefault="00B7081A">
      <w:pPr>
        <w:rPr>
          <w:del w:id="2055" w:author="Auteur"/>
          <w:noProof/>
        </w:rPr>
      </w:pPr>
    </w:p>
    <w:p w14:paraId="0233724D" w14:textId="28475BB4" w:rsidR="00B7081A" w:rsidDel="00F4165D" w:rsidRDefault="00B7081A">
      <w:pPr>
        <w:rPr>
          <w:del w:id="2056" w:author="Auteur"/>
          <w:noProof/>
        </w:rPr>
      </w:pPr>
    </w:p>
    <w:p w14:paraId="50746DD9" w14:textId="5495C096" w:rsidR="00B7081A" w:rsidDel="00F4165D" w:rsidRDefault="00B7081A">
      <w:pPr>
        <w:rPr>
          <w:del w:id="2057" w:author="Auteur"/>
          <w:noProof/>
        </w:rPr>
      </w:pPr>
    </w:p>
    <w:p w14:paraId="283325C3" w14:textId="100A1D2D" w:rsidR="00B7081A" w:rsidDel="00F4165D" w:rsidRDefault="00B7081A">
      <w:pPr>
        <w:rPr>
          <w:del w:id="2058" w:author="Auteur"/>
          <w:noProof/>
        </w:rPr>
      </w:pPr>
    </w:p>
    <w:p w14:paraId="203F1951" w14:textId="6F0E034A" w:rsidR="00B7081A" w:rsidDel="00F4165D" w:rsidRDefault="00B7081A">
      <w:pPr>
        <w:rPr>
          <w:del w:id="2059" w:author="Auteur"/>
          <w:noProof/>
        </w:rPr>
      </w:pPr>
    </w:p>
    <w:p w14:paraId="4B73D234" w14:textId="754F6F59" w:rsidR="00B7081A" w:rsidDel="00F4165D" w:rsidRDefault="00B7081A">
      <w:pPr>
        <w:rPr>
          <w:del w:id="2060" w:author="Auteur"/>
          <w:noProof/>
        </w:rPr>
      </w:pPr>
      <w:del w:id="2061" w:author="Auteur">
        <w:r w:rsidDel="00F4165D">
          <w:rPr>
            <w:noProof/>
          </w:rPr>
          <w:delText xml:space="preserve">Nous pouvons conclure que </w:delText>
        </w:r>
        <w:r w:rsidR="00BE13E9" w:rsidDel="00F4165D">
          <w:rPr>
            <w:noProof/>
          </w:rPr>
          <w:delText>la configuration des accés des groupes d’élèves fonctionne correctement</w:delText>
        </w:r>
      </w:del>
      <w:ins w:id="2062" w:author="Auteur">
        <w:del w:id="2063" w:author="Auteur">
          <w:r w:rsidR="0099704A" w:rsidDel="00F4165D">
            <w:rPr>
              <w:noProof/>
            </w:rPr>
            <w:delText xml:space="preserve"> </w:delText>
          </w:r>
          <w:r w:rsidR="0099704A" w:rsidRPr="0099704A" w:rsidDel="00F4165D">
            <w:rPr>
              <w:noProof/>
              <w:highlight w:val="yellow"/>
              <w:rPrChange w:id="2064" w:author="Auteur">
                <w:rPr>
                  <w:rFonts w:ascii="Avenir Next LT Pro" w:hAnsi="Avenir Next LT Pro"/>
                  <w:noProof/>
                </w:rPr>
              </w:rPrChange>
            </w:rPr>
            <w:delText>(BIEN NON, c’est incomplet !)</w:delText>
          </w:r>
        </w:del>
      </w:ins>
      <w:del w:id="2065" w:author="Auteur">
        <w:r w:rsidR="00BE13E9" w:rsidDel="00F4165D">
          <w:rPr>
            <w:noProof/>
          </w:rPr>
          <w:delText>, et que toutes les règles</w:delText>
        </w:r>
        <w:r w:rsidR="00751621" w:rsidDel="00F4165D">
          <w:rPr>
            <w:noProof/>
          </w:rPr>
          <w:delText xml:space="preserve"> qui ont été</w:delText>
        </w:r>
        <w:r w:rsidR="00BE13E9" w:rsidDel="00F4165D">
          <w:rPr>
            <w:noProof/>
          </w:rPr>
          <w:delText xml:space="preserve"> appliqués </w:delText>
        </w:r>
        <w:r w:rsidR="00751621" w:rsidDel="00F4165D">
          <w:rPr>
            <w:noProof/>
          </w:rPr>
          <w:delText>sont respecté</w:delText>
        </w:r>
      </w:del>
      <w:ins w:id="2066" w:author="Auteur">
        <w:del w:id="2067" w:author="Auteur">
          <w:r w:rsidR="0099704A" w:rsidDel="00F4165D">
            <w:rPr>
              <w:noProof/>
            </w:rPr>
            <w:delText>e</w:delText>
          </w:r>
        </w:del>
      </w:ins>
      <w:del w:id="2068" w:author="Auteur">
        <w:r w:rsidR="00751621" w:rsidDel="00F4165D">
          <w:rPr>
            <w:noProof/>
          </w:rPr>
          <w:delText xml:space="preserve">s. Nous allons maintenant </w:delText>
        </w:r>
        <w:r w:rsidR="00E5032F" w:rsidDel="00F4165D">
          <w:rPr>
            <w:noProof/>
          </w:rPr>
          <w:delText>continuer nos tests, cette fois-ci avec le compte utilisateur d’un professeur.</w:delText>
        </w:r>
      </w:del>
    </w:p>
    <w:p w14:paraId="041C9211" w14:textId="11886F87" w:rsidR="006D46DF" w:rsidDel="00F4165D" w:rsidRDefault="006D46DF">
      <w:pPr>
        <w:rPr>
          <w:del w:id="2069" w:author="Auteur"/>
          <w:noProof/>
        </w:rPr>
        <w:pPrChange w:id="2070" w:author="Auteur">
          <w:pPr>
            <w:ind w:firstLine="720"/>
          </w:pPr>
        </w:pPrChange>
      </w:pPr>
      <w:del w:id="2071" w:author="Auteur">
        <w:r w:rsidDel="00F4165D">
          <w:rPr>
            <w:noProof/>
          </w:rPr>
          <w:delText xml:space="preserve">Test de sécurité sur ProfAnglais </w:delText>
        </w:r>
        <w:r w:rsidRPr="00E64B5C" w:rsidDel="00F4165D">
          <w:rPr>
            <w:noProof/>
          </w:rPr>
          <w:delText>:</w:delText>
        </w:r>
      </w:del>
    </w:p>
    <w:p w14:paraId="3889200B" w14:textId="3A2B35D5" w:rsidR="00E5032F" w:rsidDel="00F4165D" w:rsidRDefault="00E5032F">
      <w:pPr>
        <w:rPr>
          <w:del w:id="2072" w:author="Auteur"/>
          <w:noProof/>
        </w:rPr>
      </w:pPr>
    </w:p>
    <w:p w14:paraId="12ACD36C" w14:textId="024B87D4" w:rsidR="00E5032F" w:rsidDel="00F4165D" w:rsidRDefault="00F7385E">
      <w:pPr>
        <w:rPr>
          <w:del w:id="2073" w:author="Auteur"/>
          <w:noProof/>
        </w:rPr>
      </w:pPr>
      <w:del w:id="2074" w:author="Auteur">
        <w:r w:rsidDel="00F4165D">
          <w:rPr>
            <w:noProof/>
          </w:rPr>
          <w:delText>Nous allons maintenant effectuer des test</w:delText>
        </w:r>
      </w:del>
      <w:ins w:id="2075" w:author="Auteur">
        <w:del w:id="2076" w:author="Auteur">
          <w:r w:rsidR="0099704A" w:rsidDel="00F4165D">
            <w:rPr>
              <w:noProof/>
            </w:rPr>
            <w:delText>s</w:delText>
          </w:r>
        </w:del>
      </w:ins>
      <w:del w:id="2077" w:author="Auteur">
        <w:r w:rsidDel="00F4165D">
          <w:rPr>
            <w:noProof/>
          </w:rPr>
          <w:delText xml:space="preserve"> de sécurité </w:delText>
        </w:r>
        <w:r w:rsidR="00DE66F2" w:rsidDel="00F4165D">
          <w:rPr>
            <w:noProof/>
          </w:rPr>
          <w:delText>sur un professeur, pour vérifier si les paramètres de sécurité les concernants ont bien été appliqués. Nous prendrons pour exemple</w:delText>
        </w:r>
        <w:r w:rsidR="00D6117A" w:rsidDel="00F4165D">
          <w:rPr>
            <w:noProof/>
          </w:rPr>
          <w:delText xml:space="preserve"> </w:delText>
        </w:r>
        <w:r w:rsidR="00DE66F2" w:rsidDel="00F4165D">
          <w:rPr>
            <w:noProof/>
          </w:rPr>
          <w:delText>ProfAnglais</w:delText>
        </w:r>
        <w:r w:rsidR="004731A2" w:rsidDel="00F4165D">
          <w:rPr>
            <w:noProof/>
          </w:rPr>
          <w:delText xml:space="preserve"> comme utilisateur test :</w:delText>
        </w:r>
      </w:del>
    </w:p>
    <w:p w14:paraId="61A4F6FB" w14:textId="1376B35D" w:rsidR="00031674" w:rsidDel="00F4165D" w:rsidRDefault="00FA654C">
      <w:pPr>
        <w:rPr>
          <w:del w:id="2078" w:author="Auteur"/>
          <w:noProof/>
        </w:rPr>
      </w:pPr>
      <w:del w:id="2079" w:author="Auteur">
        <w:r w:rsidDel="00F4165D">
          <w:rPr>
            <w:noProof/>
          </w:rPr>
          <w:drawing>
            <wp:anchor distT="0" distB="0" distL="114300" distR="114300" simplePos="0" relativeHeight="251698176" behindDoc="0" locked="0" layoutInCell="1" allowOverlap="1" wp14:anchorId="449C56EE" wp14:editId="7A28B6B9">
              <wp:simplePos x="0" y="0"/>
              <wp:positionH relativeFrom="margin">
                <wp:align>center</wp:align>
              </wp:positionH>
              <wp:positionV relativeFrom="paragraph">
                <wp:posOffset>181269</wp:posOffset>
              </wp:positionV>
              <wp:extent cx="4740275" cy="3532505"/>
              <wp:effectExtent l="0" t="0" r="3175" b="0"/>
              <wp:wrapSquare wrapText="bothSides"/>
              <wp:docPr id="663737286"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40275" cy="3532505"/>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5507D012" w14:textId="4BCBB8DF" w:rsidR="00031674" w:rsidDel="00F4165D" w:rsidRDefault="00031674">
      <w:pPr>
        <w:rPr>
          <w:del w:id="2080" w:author="Auteur"/>
          <w:noProof/>
        </w:rPr>
      </w:pPr>
    </w:p>
    <w:p w14:paraId="75867D71" w14:textId="618024CB" w:rsidR="00031674" w:rsidDel="00F4165D" w:rsidRDefault="00031674">
      <w:pPr>
        <w:rPr>
          <w:del w:id="2081" w:author="Auteur"/>
          <w:noProof/>
        </w:rPr>
      </w:pPr>
    </w:p>
    <w:p w14:paraId="38323FE1" w14:textId="0C105B29" w:rsidR="00031674" w:rsidDel="00F4165D" w:rsidRDefault="00031674">
      <w:pPr>
        <w:rPr>
          <w:del w:id="2082" w:author="Auteur"/>
          <w:noProof/>
        </w:rPr>
      </w:pPr>
    </w:p>
    <w:p w14:paraId="1B8D5A55" w14:textId="6A85FE72" w:rsidR="00031674" w:rsidDel="00F4165D" w:rsidRDefault="00031674">
      <w:pPr>
        <w:rPr>
          <w:del w:id="2083" w:author="Auteur"/>
          <w:noProof/>
        </w:rPr>
      </w:pPr>
    </w:p>
    <w:p w14:paraId="5D6B8E78" w14:textId="317F515A" w:rsidR="00031674" w:rsidDel="00F4165D" w:rsidRDefault="00031674">
      <w:pPr>
        <w:rPr>
          <w:del w:id="2084" w:author="Auteur"/>
          <w:noProof/>
        </w:rPr>
      </w:pPr>
    </w:p>
    <w:p w14:paraId="40A99FC9" w14:textId="7C60BFC9" w:rsidR="00031674" w:rsidDel="00F4165D" w:rsidRDefault="00031674">
      <w:pPr>
        <w:rPr>
          <w:del w:id="2085" w:author="Auteur"/>
          <w:noProof/>
        </w:rPr>
      </w:pPr>
    </w:p>
    <w:p w14:paraId="78003410" w14:textId="26AA76E9" w:rsidR="00031674" w:rsidDel="00F4165D" w:rsidRDefault="00031674">
      <w:pPr>
        <w:rPr>
          <w:del w:id="2086" w:author="Auteur"/>
          <w:noProof/>
        </w:rPr>
      </w:pPr>
    </w:p>
    <w:p w14:paraId="63986A4C" w14:textId="74A089E7" w:rsidR="00031674" w:rsidDel="00F4165D" w:rsidRDefault="00031674">
      <w:pPr>
        <w:rPr>
          <w:del w:id="2087" w:author="Auteur"/>
          <w:noProof/>
        </w:rPr>
      </w:pPr>
    </w:p>
    <w:p w14:paraId="5FF7D61F" w14:textId="4DD76B23" w:rsidR="00031674" w:rsidDel="00F4165D" w:rsidRDefault="00031674">
      <w:pPr>
        <w:rPr>
          <w:del w:id="2088" w:author="Auteur"/>
          <w:noProof/>
        </w:rPr>
      </w:pPr>
    </w:p>
    <w:p w14:paraId="08F71C4C" w14:textId="5C36003F" w:rsidR="00031674" w:rsidDel="00F4165D" w:rsidRDefault="00031674">
      <w:pPr>
        <w:rPr>
          <w:del w:id="2089" w:author="Auteur"/>
          <w:noProof/>
        </w:rPr>
      </w:pPr>
    </w:p>
    <w:p w14:paraId="65418546" w14:textId="1EB44542" w:rsidR="00031674" w:rsidDel="00F4165D" w:rsidRDefault="00031674">
      <w:pPr>
        <w:rPr>
          <w:del w:id="2090" w:author="Auteur"/>
          <w:noProof/>
        </w:rPr>
      </w:pPr>
    </w:p>
    <w:p w14:paraId="054C032A" w14:textId="04D1BCB0" w:rsidR="00031674" w:rsidDel="00F4165D" w:rsidRDefault="00031674">
      <w:pPr>
        <w:rPr>
          <w:del w:id="2091" w:author="Auteur"/>
          <w:noProof/>
        </w:rPr>
      </w:pPr>
    </w:p>
    <w:p w14:paraId="44FC523D" w14:textId="7D4058E4" w:rsidR="00031674" w:rsidDel="00F4165D" w:rsidRDefault="00031674">
      <w:pPr>
        <w:rPr>
          <w:del w:id="2092" w:author="Auteur"/>
          <w:noProof/>
        </w:rPr>
      </w:pPr>
    </w:p>
    <w:p w14:paraId="565BDA0F" w14:textId="289F226F" w:rsidR="00031674" w:rsidDel="00F4165D" w:rsidRDefault="00031674">
      <w:pPr>
        <w:rPr>
          <w:del w:id="2093" w:author="Auteur"/>
          <w:noProof/>
        </w:rPr>
      </w:pPr>
    </w:p>
    <w:p w14:paraId="732332FD" w14:textId="7BF8BCAF" w:rsidR="00031674" w:rsidDel="00F4165D" w:rsidRDefault="00031674">
      <w:pPr>
        <w:rPr>
          <w:del w:id="2094" w:author="Auteur"/>
          <w:noProof/>
        </w:rPr>
      </w:pPr>
    </w:p>
    <w:p w14:paraId="3B515449" w14:textId="106B86E7" w:rsidR="00031674" w:rsidDel="00F4165D" w:rsidRDefault="00031674">
      <w:pPr>
        <w:rPr>
          <w:del w:id="2095" w:author="Auteur"/>
          <w:noProof/>
        </w:rPr>
      </w:pPr>
    </w:p>
    <w:p w14:paraId="44D08EA3" w14:textId="0823132E" w:rsidR="00031674" w:rsidDel="00F4165D" w:rsidRDefault="00031674">
      <w:pPr>
        <w:rPr>
          <w:del w:id="2096" w:author="Auteur"/>
          <w:noProof/>
        </w:rPr>
      </w:pPr>
    </w:p>
    <w:p w14:paraId="726B973F" w14:textId="44A37539" w:rsidR="00031674" w:rsidDel="00F4165D" w:rsidRDefault="00031674">
      <w:pPr>
        <w:rPr>
          <w:del w:id="2097" w:author="Auteur"/>
          <w:noProof/>
        </w:rPr>
      </w:pPr>
    </w:p>
    <w:p w14:paraId="344E078D" w14:textId="4DD4D74F" w:rsidR="00031674" w:rsidDel="00F4165D" w:rsidRDefault="00031674">
      <w:pPr>
        <w:rPr>
          <w:del w:id="2098" w:author="Auteur"/>
          <w:noProof/>
        </w:rPr>
      </w:pPr>
    </w:p>
    <w:p w14:paraId="6412A845" w14:textId="7954D61A" w:rsidR="00031674" w:rsidDel="00F4165D" w:rsidRDefault="00031674">
      <w:pPr>
        <w:rPr>
          <w:del w:id="2099" w:author="Auteur"/>
          <w:noProof/>
        </w:rPr>
      </w:pPr>
    </w:p>
    <w:p w14:paraId="6F0F8519" w14:textId="0BC37352" w:rsidR="00031674" w:rsidDel="00F4165D" w:rsidRDefault="00E374F3">
      <w:pPr>
        <w:rPr>
          <w:del w:id="2100" w:author="Auteur"/>
          <w:noProof/>
        </w:rPr>
      </w:pPr>
      <w:del w:id="2101" w:author="Auteur">
        <w:r w:rsidDel="00F4165D">
          <w:rPr>
            <w:noProof/>
          </w:rPr>
          <w:drawing>
            <wp:anchor distT="0" distB="0" distL="114300" distR="114300" simplePos="0" relativeHeight="251699200" behindDoc="0" locked="0" layoutInCell="1" allowOverlap="1" wp14:anchorId="29ABB738" wp14:editId="1088A3B7">
              <wp:simplePos x="0" y="0"/>
              <wp:positionH relativeFrom="margin">
                <wp:align>center</wp:align>
              </wp:positionH>
              <wp:positionV relativeFrom="paragraph">
                <wp:posOffset>640080</wp:posOffset>
              </wp:positionV>
              <wp:extent cx="4846320" cy="3576981"/>
              <wp:effectExtent l="0" t="0" r="0" b="4445"/>
              <wp:wrapSquare wrapText="bothSides"/>
              <wp:docPr id="958688218"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46320" cy="3576981"/>
                      </a:xfrm>
                      <a:prstGeom prst="rect">
                        <a:avLst/>
                      </a:prstGeom>
                      <a:noFill/>
                      <a:ln>
                        <a:noFill/>
                      </a:ln>
                    </pic:spPr>
                  </pic:pic>
                </a:graphicData>
              </a:graphic>
            </wp:anchor>
          </w:drawing>
        </w:r>
        <w:r w:rsidR="00031674" w:rsidDel="00F4165D">
          <w:rPr>
            <w:noProof/>
          </w:rPr>
          <w:delText xml:space="preserve">Pour commencer nous accédons </w:delText>
        </w:r>
        <w:r w:rsidR="00F665B8" w:rsidDel="00F4165D">
          <w:rPr>
            <w:noProof/>
          </w:rPr>
          <w:delText xml:space="preserve">au dossier « Anglais » se trouvant dans le dossier privé professeur. Nous pouvons remarquer </w:delText>
        </w:r>
        <w:r w:rsidR="00FA654C" w:rsidDel="00F4165D">
          <w:rPr>
            <w:noProof/>
          </w:rPr>
          <w:delText xml:space="preserve">que le professeur d’anglais y a bien accés : </w:delText>
        </w:r>
      </w:del>
    </w:p>
    <w:p w14:paraId="653D2F57" w14:textId="642BCC81" w:rsidR="00E374F3" w:rsidDel="00F4165D" w:rsidRDefault="00E374F3">
      <w:pPr>
        <w:rPr>
          <w:del w:id="2102" w:author="Auteur"/>
          <w:noProof/>
        </w:rPr>
      </w:pPr>
    </w:p>
    <w:p w14:paraId="060558CE" w14:textId="7F516825" w:rsidR="00E374F3" w:rsidDel="00F4165D" w:rsidRDefault="00E374F3">
      <w:pPr>
        <w:rPr>
          <w:del w:id="2103" w:author="Auteur"/>
          <w:noProof/>
        </w:rPr>
      </w:pPr>
    </w:p>
    <w:p w14:paraId="4486BEF6" w14:textId="71155A3C" w:rsidR="00E374F3" w:rsidDel="00F4165D" w:rsidRDefault="00E374F3">
      <w:pPr>
        <w:rPr>
          <w:del w:id="2104" w:author="Auteur"/>
          <w:noProof/>
        </w:rPr>
      </w:pPr>
    </w:p>
    <w:p w14:paraId="663FF8DB" w14:textId="5B33A74E" w:rsidR="00E374F3" w:rsidDel="00F4165D" w:rsidRDefault="00E374F3">
      <w:pPr>
        <w:rPr>
          <w:del w:id="2105" w:author="Auteur"/>
          <w:noProof/>
        </w:rPr>
      </w:pPr>
    </w:p>
    <w:p w14:paraId="509A0FBF" w14:textId="67A650BF" w:rsidR="00E374F3" w:rsidDel="00F4165D" w:rsidRDefault="00E374F3">
      <w:pPr>
        <w:rPr>
          <w:del w:id="2106" w:author="Auteur"/>
          <w:noProof/>
        </w:rPr>
      </w:pPr>
    </w:p>
    <w:p w14:paraId="5659536F" w14:textId="7274A16D" w:rsidR="00E374F3" w:rsidDel="00F4165D" w:rsidRDefault="00E374F3">
      <w:pPr>
        <w:rPr>
          <w:del w:id="2107" w:author="Auteur"/>
          <w:noProof/>
        </w:rPr>
      </w:pPr>
    </w:p>
    <w:p w14:paraId="019D084B" w14:textId="7F61BDF7" w:rsidR="00E374F3" w:rsidDel="00F4165D" w:rsidRDefault="00E374F3">
      <w:pPr>
        <w:rPr>
          <w:del w:id="2108" w:author="Auteur"/>
          <w:noProof/>
        </w:rPr>
      </w:pPr>
    </w:p>
    <w:p w14:paraId="2D856DAC" w14:textId="63C1B82C" w:rsidR="00E374F3" w:rsidDel="00F4165D" w:rsidRDefault="00E374F3">
      <w:pPr>
        <w:rPr>
          <w:del w:id="2109" w:author="Auteur"/>
          <w:noProof/>
        </w:rPr>
      </w:pPr>
    </w:p>
    <w:p w14:paraId="4438887F" w14:textId="19C34B2D" w:rsidR="00E374F3" w:rsidDel="00F4165D" w:rsidRDefault="00E374F3">
      <w:pPr>
        <w:rPr>
          <w:del w:id="2110" w:author="Auteur"/>
          <w:noProof/>
        </w:rPr>
      </w:pPr>
    </w:p>
    <w:p w14:paraId="77CF3848" w14:textId="7427B2FE" w:rsidR="00E374F3" w:rsidDel="00F4165D" w:rsidRDefault="00E374F3">
      <w:pPr>
        <w:rPr>
          <w:del w:id="2111" w:author="Auteur"/>
          <w:noProof/>
        </w:rPr>
      </w:pPr>
    </w:p>
    <w:p w14:paraId="4D285ED0" w14:textId="320ABC93" w:rsidR="00E374F3" w:rsidDel="00F4165D" w:rsidRDefault="00E374F3">
      <w:pPr>
        <w:rPr>
          <w:del w:id="2112" w:author="Auteur"/>
          <w:noProof/>
        </w:rPr>
      </w:pPr>
    </w:p>
    <w:p w14:paraId="058E5000" w14:textId="60F12872" w:rsidR="00E374F3" w:rsidDel="00F4165D" w:rsidRDefault="00E374F3">
      <w:pPr>
        <w:rPr>
          <w:del w:id="2113" w:author="Auteur"/>
          <w:noProof/>
        </w:rPr>
      </w:pPr>
    </w:p>
    <w:p w14:paraId="704303AB" w14:textId="1EA97D79" w:rsidR="00E374F3" w:rsidDel="00F4165D" w:rsidRDefault="00E374F3">
      <w:pPr>
        <w:rPr>
          <w:del w:id="2114" w:author="Auteur"/>
          <w:noProof/>
        </w:rPr>
      </w:pPr>
    </w:p>
    <w:p w14:paraId="0E45A1DF" w14:textId="673F5F8D" w:rsidR="00E374F3" w:rsidDel="00F4165D" w:rsidRDefault="00E374F3">
      <w:pPr>
        <w:rPr>
          <w:del w:id="2115" w:author="Auteur"/>
          <w:noProof/>
        </w:rPr>
      </w:pPr>
    </w:p>
    <w:p w14:paraId="0FE27051" w14:textId="054180D7" w:rsidR="00E374F3" w:rsidDel="00F4165D" w:rsidRDefault="00E374F3">
      <w:pPr>
        <w:rPr>
          <w:del w:id="2116" w:author="Auteur"/>
          <w:noProof/>
        </w:rPr>
      </w:pPr>
    </w:p>
    <w:p w14:paraId="59AC6F7E" w14:textId="3CF858B3" w:rsidR="00E374F3" w:rsidDel="00F4165D" w:rsidRDefault="00E374F3">
      <w:pPr>
        <w:rPr>
          <w:del w:id="2117" w:author="Auteur"/>
          <w:noProof/>
        </w:rPr>
      </w:pPr>
    </w:p>
    <w:p w14:paraId="34615C16" w14:textId="1E6FA565" w:rsidR="00E374F3" w:rsidDel="00F4165D" w:rsidRDefault="00E374F3">
      <w:pPr>
        <w:rPr>
          <w:del w:id="2118" w:author="Auteur"/>
          <w:noProof/>
        </w:rPr>
      </w:pPr>
    </w:p>
    <w:p w14:paraId="782249DD" w14:textId="3C28C96A" w:rsidR="00E374F3" w:rsidDel="00F4165D" w:rsidRDefault="00E374F3">
      <w:pPr>
        <w:rPr>
          <w:del w:id="2119" w:author="Auteur"/>
          <w:noProof/>
        </w:rPr>
      </w:pPr>
    </w:p>
    <w:p w14:paraId="69C66AF4" w14:textId="03C3CA6B" w:rsidR="00E374F3" w:rsidDel="00F4165D" w:rsidRDefault="00E374F3">
      <w:pPr>
        <w:rPr>
          <w:del w:id="2120" w:author="Auteur"/>
          <w:noProof/>
        </w:rPr>
      </w:pPr>
    </w:p>
    <w:p w14:paraId="73218219" w14:textId="0939155C" w:rsidR="00E374F3" w:rsidDel="00F4165D" w:rsidRDefault="00E374F3">
      <w:pPr>
        <w:rPr>
          <w:del w:id="2121" w:author="Auteur"/>
          <w:noProof/>
        </w:rPr>
      </w:pPr>
    </w:p>
    <w:p w14:paraId="0DDE6B1D" w14:textId="6DF51D85" w:rsidR="00E374F3" w:rsidDel="00F4165D" w:rsidRDefault="00E374F3">
      <w:pPr>
        <w:rPr>
          <w:del w:id="2122" w:author="Auteur"/>
          <w:noProof/>
        </w:rPr>
      </w:pPr>
    </w:p>
    <w:p w14:paraId="6611FEFA" w14:textId="6F7A72DF" w:rsidR="00E374F3" w:rsidDel="00F4165D" w:rsidRDefault="00E374F3">
      <w:pPr>
        <w:rPr>
          <w:del w:id="2123" w:author="Auteur"/>
          <w:noProof/>
        </w:rPr>
      </w:pPr>
    </w:p>
    <w:p w14:paraId="6307C229" w14:textId="4795C315" w:rsidR="00E374F3" w:rsidDel="00F4165D" w:rsidRDefault="00E374F3">
      <w:pPr>
        <w:rPr>
          <w:del w:id="2124" w:author="Auteur"/>
          <w:noProof/>
        </w:rPr>
      </w:pPr>
    </w:p>
    <w:p w14:paraId="7D706651" w14:textId="4356C076" w:rsidR="00E374F3" w:rsidDel="00F4165D" w:rsidRDefault="00E374F3">
      <w:pPr>
        <w:rPr>
          <w:del w:id="2125" w:author="Auteur"/>
          <w:noProof/>
        </w:rPr>
      </w:pPr>
      <w:del w:id="2126" w:author="Auteur">
        <w:r w:rsidDel="00F4165D">
          <w:rPr>
            <w:noProof/>
          </w:rPr>
          <w:delText xml:space="preserve">Egalement, nous en profitons pour vérifier que le professeur d’anglais a bien un accés totale a </w:delText>
        </w:r>
      </w:del>
      <w:ins w:id="2127" w:author="Auteur">
        <w:del w:id="2128" w:author="Auteur">
          <w:r w:rsidR="0099704A" w:rsidDel="00F4165D">
            <w:rPr>
              <w:noProof/>
            </w:rPr>
            <w:delText xml:space="preserve">à </w:delText>
          </w:r>
        </w:del>
      </w:ins>
      <w:del w:id="2129" w:author="Auteur">
        <w:r w:rsidDel="00F4165D">
          <w:rPr>
            <w:noProof/>
          </w:rPr>
          <w:delText xml:space="preserve">son dossier, dans le dossier privé « Professeur ». Nous remarquons qu’effectivement, </w:delText>
        </w:r>
        <w:r w:rsidR="00C61678" w:rsidDel="00F4165D">
          <w:rPr>
            <w:noProof/>
          </w:rPr>
          <w:delText>l’utilisateur ProfAnglais peut bien créer et supprimer des fichiers au sein de son dossier :</w:delText>
        </w:r>
      </w:del>
    </w:p>
    <w:p w14:paraId="68A240E3" w14:textId="72225657" w:rsidR="005D0079" w:rsidDel="00F4165D" w:rsidRDefault="005D0079">
      <w:pPr>
        <w:rPr>
          <w:del w:id="2130" w:author="Auteur"/>
          <w:noProof/>
        </w:rPr>
      </w:pPr>
    </w:p>
    <w:p w14:paraId="0FE94E0D" w14:textId="342D4433" w:rsidR="0099704A" w:rsidDel="00F4165D" w:rsidRDefault="007C6ED4">
      <w:pPr>
        <w:rPr>
          <w:ins w:id="2131" w:author="Auteur"/>
          <w:del w:id="2132" w:author="Auteur"/>
          <w:noProof/>
          <w:highlight w:val="yellow"/>
        </w:rPr>
      </w:pPr>
      <w:del w:id="2133" w:author="Auteur">
        <w:r w:rsidRPr="0099704A" w:rsidDel="00F4165D">
          <w:rPr>
            <w:noProof/>
            <w:highlight w:val="yellow"/>
            <w:rPrChange w:id="2134" w:author="Auteur">
              <w:rPr>
                <w:rFonts w:ascii="Avenir Next LT Pro" w:hAnsi="Avenir Next LT Pro"/>
                <w:noProof/>
              </w:rPr>
            </w:rPrChange>
          </w:rPr>
          <w:drawing>
            <wp:anchor distT="0" distB="0" distL="114300" distR="114300" simplePos="0" relativeHeight="251700224" behindDoc="0" locked="0" layoutInCell="1" allowOverlap="1" wp14:anchorId="53A964AF" wp14:editId="0C6D882F">
              <wp:simplePos x="0" y="0"/>
              <wp:positionH relativeFrom="margin">
                <wp:align>center</wp:align>
              </wp:positionH>
              <wp:positionV relativeFrom="page">
                <wp:posOffset>1202250</wp:posOffset>
              </wp:positionV>
              <wp:extent cx="5116195" cy="4100195"/>
              <wp:effectExtent l="0" t="0" r="8255" b="0"/>
              <wp:wrapSquare wrapText="bothSides"/>
              <wp:docPr id="791377905"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16195" cy="4100195"/>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id="2135" w:author="Auteur">
        <w:del w:id="2136" w:author="Auteur">
          <w:r w:rsidR="0099704A" w:rsidRPr="0099704A" w:rsidDel="00F4165D">
            <w:rPr>
              <w:noProof/>
              <w:highlight w:val="yellow"/>
              <w:rPrChange w:id="2137" w:author="Auteur">
                <w:rPr>
                  <w:rFonts w:ascii="Avenir Next LT Pro" w:hAnsi="Avenir Next LT Pro"/>
                  <w:noProof/>
                </w:rPr>
              </w:rPrChange>
            </w:rPr>
            <w:delText xml:space="preserve">Est-ce qu’il peut supprimer les fichiers des autres collègues profs anglais ? </w:delText>
          </w:r>
        </w:del>
      </w:ins>
    </w:p>
    <w:p w14:paraId="494D5358" w14:textId="2CC81E1A" w:rsidR="005D0079" w:rsidDel="00F4165D" w:rsidRDefault="0099704A">
      <w:pPr>
        <w:rPr>
          <w:del w:id="2138" w:author="Auteur"/>
          <w:noProof/>
        </w:rPr>
      </w:pPr>
      <w:ins w:id="2139" w:author="Auteur">
        <w:del w:id="2140" w:author="Auteur">
          <w:r w:rsidRPr="0099704A" w:rsidDel="00F4165D">
            <w:rPr>
              <w:noProof/>
              <w:highlight w:val="yellow"/>
              <w:rPrChange w:id="2141" w:author="Auteur">
                <w:rPr>
                  <w:rFonts w:ascii="Avenir Next LT Pro" w:hAnsi="Avenir Next LT Pro"/>
                  <w:noProof/>
                </w:rPr>
              </w:rPrChange>
            </w:rPr>
            <w:delText>Tu ne l’as pas testé</w:delText>
          </w:r>
          <w:r w:rsidDel="00F4165D">
            <w:rPr>
              <w:noProof/>
            </w:rPr>
            <w:delText> !</w:delText>
          </w:r>
        </w:del>
      </w:ins>
    </w:p>
    <w:p w14:paraId="6241E361" w14:textId="143794CE" w:rsidR="005D0079" w:rsidDel="00F4165D" w:rsidRDefault="005D0079">
      <w:pPr>
        <w:rPr>
          <w:del w:id="2142" w:author="Auteur"/>
          <w:noProof/>
        </w:rPr>
      </w:pPr>
    </w:p>
    <w:p w14:paraId="2C885D1F" w14:textId="33544FA5" w:rsidR="005D0079" w:rsidDel="00F4165D" w:rsidRDefault="005D0079">
      <w:pPr>
        <w:rPr>
          <w:del w:id="2143" w:author="Auteur"/>
          <w:noProof/>
        </w:rPr>
      </w:pPr>
    </w:p>
    <w:p w14:paraId="0B23371E" w14:textId="4480383F" w:rsidR="005D0079" w:rsidDel="00F4165D" w:rsidRDefault="005D0079">
      <w:pPr>
        <w:rPr>
          <w:del w:id="2144" w:author="Auteur"/>
          <w:noProof/>
        </w:rPr>
      </w:pPr>
    </w:p>
    <w:p w14:paraId="47EA4C4F" w14:textId="05FA916C" w:rsidR="005D0079" w:rsidDel="00F4165D" w:rsidRDefault="005D0079">
      <w:pPr>
        <w:rPr>
          <w:del w:id="2145" w:author="Auteur"/>
          <w:noProof/>
        </w:rPr>
      </w:pPr>
    </w:p>
    <w:p w14:paraId="447BA296" w14:textId="78A9891D" w:rsidR="005D0079" w:rsidDel="00F4165D" w:rsidRDefault="005D0079">
      <w:pPr>
        <w:rPr>
          <w:del w:id="2146" w:author="Auteur"/>
          <w:noProof/>
        </w:rPr>
      </w:pPr>
    </w:p>
    <w:p w14:paraId="1F4FB8D7" w14:textId="1AFE162C" w:rsidR="005D0079" w:rsidDel="00F4165D" w:rsidRDefault="005D0079">
      <w:pPr>
        <w:rPr>
          <w:del w:id="2147" w:author="Auteur"/>
          <w:noProof/>
        </w:rPr>
      </w:pPr>
    </w:p>
    <w:p w14:paraId="60A01BF3" w14:textId="20A55A8C" w:rsidR="005D0079" w:rsidDel="00F4165D" w:rsidRDefault="005D0079">
      <w:pPr>
        <w:rPr>
          <w:del w:id="2148" w:author="Auteur"/>
          <w:noProof/>
        </w:rPr>
      </w:pPr>
    </w:p>
    <w:p w14:paraId="06BE0904" w14:textId="028F680F" w:rsidR="005D0079" w:rsidDel="00F4165D" w:rsidRDefault="005D0079">
      <w:pPr>
        <w:rPr>
          <w:del w:id="2149" w:author="Auteur"/>
          <w:noProof/>
        </w:rPr>
      </w:pPr>
    </w:p>
    <w:p w14:paraId="38FE93ED" w14:textId="5297A798" w:rsidR="005D0079" w:rsidDel="00F4165D" w:rsidRDefault="005D0079">
      <w:pPr>
        <w:rPr>
          <w:del w:id="2150" w:author="Auteur"/>
          <w:noProof/>
        </w:rPr>
      </w:pPr>
    </w:p>
    <w:p w14:paraId="055B6682" w14:textId="1F054924" w:rsidR="005D0079" w:rsidDel="00F4165D" w:rsidRDefault="005D0079">
      <w:pPr>
        <w:rPr>
          <w:del w:id="2151" w:author="Auteur"/>
          <w:noProof/>
        </w:rPr>
      </w:pPr>
    </w:p>
    <w:p w14:paraId="0350B300" w14:textId="28D3A92B" w:rsidR="005D0079" w:rsidDel="00F4165D" w:rsidRDefault="005D0079">
      <w:pPr>
        <w:rPr>
          <w:del w:id="2152" w:author="Auteur"/>
          <w:noProof/>
        </w:rPr>
      </w:pPr>
    </w:p>
    <w:p w14:paraId="0DEB5F53" w14:textId="5B0DAE36" w:rsidR="005D0079" w:rsidDel="00F4165D" w:rsidRDefault="005D0079">
      <w:pPr>
        <w:rPr>
          <w:del w:id="2153" w:author="Auteur"/>
          <w:noProof/>
        </w:rPr>
      </w:pPr>
    </w:p>
    <w:p w14:paraId="42C25C27" w14:textId="36E1346B" w:rsidR="005D0079" w:rsidDel="00F4165D" w:rsidRDefault="005D0079">
      <w:pPr>
        <w:rPr>
          <w:del w:id="2154" w:author="Auteur"/>
          <w:noProof/>
        </w:rPr>
      </w:pPr>
    </w:p>
    <w:p w14:paraId="41D2FB08" w14:textId="78A4CECD" w:rsidR="005D0079" w:rsidDel="00F4165D" w:rsidRDefault="005D0079">
      <w:pPr>
        <w:rPr>
          <w:del w:id="2155" w:author="Auteur"/>
          <w:noProof/>
        </w:rPr>
      </w:pPr>
    </w:p>
    <w:p w14:paraId="3AC88E28" w14:textId="659E77D2" w:rsidR="005D0079" w:rsidDel="00F4165D" w:rsidRDefault="005D0079">
      <w:pPr>
        <w:rPr>
          <w:del w:id="2156" w:author="Auteur"/>
          <w:noProof/>
        </w:rPr>
      </w:pPr>
    </w:p>
    <w:p w14:paraId="6593783A" w14:textId="0B679C1E" w:rsidR="005D0079" w:rsidDel="00F4165D" w:rsidRDefault="005D0079">
      <w:pPr>
        <w:rPr>
          <w:del w:id="2157" w:author="Auteur"/>
          <w:noProof/>
        </w:rPr>
      </w:pPr>
    </w:p>
    <w:p w14:paraId="508C0C07" w14:textId="20DCE2CC" w:rsidR="005D0079" w:rsidDel="00F4165D" w:rsidRDefault="005D0079">
      <w:pPr>
        <w:rPr>
          <w:del w:id="2158" w:author="Auteur"/>
          <w:noProof/>
        </w:rPr>
      </w:pPr>
    </w:p>
    <w:p w14:paraId="15516475" w14:textId="54F572EA" w:rsidR="005D0079" w:rsidDel="00F4165D" w:rsidRDefault="005D0079">
      <w:pPr>
        <w:rPr>
          <w:del w:id="2159" w:author="Auteur"/>
          <w:noProof/>
        </w:rPr>
      </w:pPr>
    </w:p>
    <w:p w14:paraId="6534D91E" w14:textId="67466DCC" w:rsidR="005D0079" w:rsidDel="00F4165D" w:rsidRDefault="005D0079">
      <w:pPr>
        <w:rPr>
          <w:del w:id="2160" w:author="Auteur"/>
          <w:noProof/>
        </w:rPr>
      </w:pPr>
    </w:p>
    <w:p w14:paraId="6619B33E" w14:textId="13EF0F71" w:rsidR="005D0079" w:rsidDel="00F4165D" w:rsidRDefault="005D0079">
      <w:pPr>
        <w:rPr>
          <w:del w:id="2161" w:author="Auteur"/>
          <w:noProof/>
        </w:rPr>
      </w:pPr>
    </w:p>
    <w:p w14:paraId="6F53381B" w14:textId="55301DD8" w:rsidR="005D0079" w:rsidDel="00F4165D" w:rsidRDefault="005D0079">
      <w:pPr>
        <w:rPr>
          <w:del w:id="2162" w:author="Auteur"/>
          <w:noProof/>
        </w:rPr>
      </w:pPr>
    </w:p>
    <w:p w14:paraId="15AD92B0" w14:textId="31F5BF5C" w:rsidR="005D0079" w:rsidDel="00F4165D" w:rsidRDefault="005D0079">
      <w:pPr>
        <w:rPr>
          <w:del w:id="2163" w:author="Auteur"/>
          <w:noProof/>
        </w:rPr>
      </w:pPr>
    </w:p>
    <w:p w14:paraId="5BCAED58" w14:textId="015C94E0" w:rsidR="005D0079" w:rsidDel="00F4165D" w:rsidRDefault="005D0079">
      <w:pPr>
        <w:rPr>
          <w:del w:id="2164" w:author="Auteur"/>
          <w:noProof/>
        </w:rPr>
      </w:pPr>
      <w:del w:id="2165" w:author="Auteur">
        <w:r w:rsidDel="00F4165D">
          <w:rPr>
            <w:noProof/>
          </w:rPr>
          <w:delText xml:space="preserve">Retournons dans le dossier professeur, pour essayer d’accéder au dossier privé d’un autre professeur. Nous remarquons que l’accés nous y est bien refusé : </w:delText>
        </w:r>
      </w:del>
    </w:p>
    <w:p w14:paraId="30D1E72B" w14:textId="57C80999" w:rsidR="006E6444" w:rsidDel="00F4165D" w:rsidRDefault="006E6444">
      <w:pPr>
        <w:rPr>
          <w:del w:id="2166" w:author="Auteur"/>
          <w:noProof/>
        </w:rPr>
      </w:pPr>
    </w:p>
    <w:p w14:paraId="70CA9EFF" w14:textId="30252394" w:rsidR="006E6444" w:rsidDel="00F4165D" w:rsidRDefault="006E6444">
      <w:pPr>
        <w:rPr>
          <w:del w:id="2167" w:author="Auteur"/>
          <w:noProof/>
        </w:rPr>
      </w:pPr>
    </w:p>
    <w:p w14:paraId="1E42B8F5" w14:textId="1BD2A069" w:rsidR="006E6444" w:rsidDel="00F4165D" w:rsidRDefault="006E6444">
      <w:pPr>
        <w:rPr>
          <w:del w:id="2168" w:author="Auteur"/>
          <w:noProof/>
        </w:rPr>
      </w:pPr>
    </w:p>
    <w:p w14:paraId="225628D3" w14:textId="7A60A618" w:rsidR="006E6444" w:rsidDel="00F4165D" w:rsidRDefault="006E6444">
      <w:pPr>
        <w:rPr>
          <w:del w:id="2169" w:author="Auteur"/>
          <w:noProof/>
        </w:rPr>
      </w:pPr>
    </w:p>
    <w:p w14:paraId="7C61A929" w14:textId="68D0F1A2" w:rsidR="006E6444" w:rsidDel="00F4165D" w:rsidRDefault="006E6444">
      <w:pPr>
        <w:rPr>
          <w:del w:id="2170" w:author="Auteur"/>
          <w:noProof/>
        </w:rPr>
      </w:pPr>
    </w:p>
    <w:p w14:paraId="2123DC59" w14:textId="32D2CB10" w:rsidR="006E6444" w:rsidDel="00F4165D" w:rsidRDefault="006E6444">
      <w:pPr>
        <w:rPr>
          <w:del w:id="2171" w:author="Auteur"/>
          <w:noProof/>
        </w:rPr>
      </w:pPr>
    </w:p>
    <w:p w14:paraId="74A76B11" w14:textId="5BC4FE47" w:rsidR="006E6444" w:rsidDel="00F4165D" w:rsidRDefault="006E6444">
      <w:pPr>
        <w:rPr>
          <w:del w:id="2172" w:author="Auteur"/>
          <w:noProof/>
        </w:rPr>
      </w:pPr>
    </w:p>
    <w:p w14:paraId="4146A4AA" w14:textId="2F5BBEFD" w:rsidR="006E6444" w:rsidDel="00F4165D" w:rsidRDefault="006E6444">
      <w:pPr>
        <w:rPr>
          <w:del w:id="2173" w:author="Auteur"/>
          <w:noProof/>
        </w:rPr>
      </w:pPr>
    </w:p>
    <w:p w14:paraId="69BC2378" w14:textId="6DBAB78A" w:rsidR="006E6444" w:rsidDel="00F4165D" w:rsidRDefault="006E6444">
      <w:pPr>
        <w:rPr>
          <w:del w:id="2174" w:author="Auteur"/>
          <w:noProof/>
        </w:rPr>
      </w:pPr>
    </w:p>
    <w:p w14:paraId="15DE320D" w14:textId="2F201BD9" w:rsidR="006E6444" w:rsidDel="00F4165D" w:rsidRDefault="006E6444">
      <w:pPr>
        <w:rPr>
          <w:del w:id="2175" w:author="Auteur"/>
          <w:noProof/>
        </w:rPr>
      </w:pPr>
    </w:p>
    <w:p w14:paraId="237DA2C4" w14:textId="7DD93144" w:rsidR="006E6444" w:rsidDel="00F4165D" w:rsidRDefault="006E6444">
      <w:pPr>
        <w:rPr>
          <w:del w:id="2176" w:author="Auteur"/>
          <w:noProof/>
        </w:rPr>
      </w:pPr>
    </w:p>
    <w:p w14:paraId="3789FC28" w14:textId="1043EAF4" w:rsidR="006E6444" w:rsidDel="00F4165D" w:rsidRDefault="006E6444">
      <w:pPr>
        <w:rPr>
          <w:del w:id="2177" w:author="Auteur"/>
          <w:noProof/>
        </w:rPr>
      </w:pPr>
    </w:p>
    <w:p w14:paraId="3869C496" w14:textId="18993FD3" w:rsidR="006E6444" w:rsidDel="00F4165D" w:rsidRDefault="006E6444">
      <w:pPr>
        <w:rPr>
          <w:del w:id="2178" w:author="Auteur"/>
          <w:noProof/>
        </w:rPr>
      </w:pPr>
    </w:p>
    <w:p w14:paraId="4FA21385" w14:textId="4A32496F" w:rsidR="006E6444" w:rsidDel="00F4165D" w:rsidRDefault="006E6444">
      <w:pPr>
        <w:rPr>
          <w:del w:id="2179" w:author="Auteur"/>
          <w:noProof/>
        </w:rPr>
      </w:pPr>
    </w:p>
    <w:p w14:paraId="2F3E1FD8" w14:textId="0638019E" w:rsidR="006E6444" w:rsidDel="00F4165D" w:rsidRDefault="006E6444">
      <w:pPr>
        <w:rPr>
          <w:del w:id="2180" w:author="Auteur"/>
          <w:noProof/>
        </w:rPr>
      </w:pPr>
    </w:p>
    <w:p w14:paraId="41DF0CA7" w14:textId="2DA2B928" w:rsidR="006E6444" w:rsidDel="00F4165D" w:rsidRDefault="006E6444">
      <w:pPr>
        <w:rPr>
          <w:del w:id="2181" w:author="Auteur"/>
          <w:noProof/>
        </w:rPr>
      </w:pPr>
    </w:p>
    <w:p w14:paraId="708F0858" w14:textId="56A5F431" w:rsidR="006E6444" w:rsidDel="00F4165D" w:rsidRDefault="006E6444">
      <w:pPr>
        <w:rPr>
          <w:del w:id="2182" w:author="Auteur"/>
          <w:noProof/>
        </w:rPr>
      </w:pPr>
    </w:p>
    <w:p w14:paraId="438B142B" w14:textId="3795F2A3" w:rsidR="006E6444" w:rsidDel="00F4165D" w:rsidRDefault="006E6444">
      <w:pPr>
        <w:rPr>
          <w:del w:id="2183" w:author="Auteur"/>
          <w:noProof/>
        </w:rPr>
      </w:pPr>
    </w:p>
    <w:p w14:paraId="70984F45" w14:textId="0E8A3434" w:rsidR="006E6444" w:rsidDel="00F4165D" w:rsidRDefault="006E6444">
      <w:pPr>
        <w:rPr>
          <w:del w:id="2184" w:author="Auteur"/>
          <w:noProof/>
        </w:rPr>
      </w:pPr>
    </w:p>
    <w:p w14:paraId="31318FBF" w14:textId="67017253" w:rsidR="006E6444" w:rsidDel="00F4165D" w:rsidRDefault="006E6444">
      <w:pPr>
        <w:rPr>
          <w:del w:id="2185" w:author="Auteur"/>
          <w:noProof/>
        </w:rPr>
      </w:pPr>
    </w:p>
    <w:p w14:paraId="0867E0F2" w14:textId="3D8BC646" w:rsidR="006E6444" w:rsidDel="00F4165D" w:rsidRDefault="006E6444">
      <w:pPr>
        <w:rPr>
          <w:del w:id="2186" w:author="Auteur"/>
          <w:noProof/>
        </w:rPr>
      </w:pPr>
    </w:p>
    <w:p w14:paraId="296D554A" w14:textId="3AE2247B" w:rsidR="006E6444" w:rsidDel="00F4165D" w:rsidRDefault="0093487C">
      <w:pPr>
        <w:rPr>
          <w:del w:id="2187" w:author="Auteur"/>
          <w:noProof/>
        </w:rPr>
      </w:pPr>
      <w:del w:id="2188" w:author="Auteur">
        <w:r w:rsidDel="00F4165D">
          <w:rPr>
            <w:noProof/>
          </w:rPr>
          <w:drawing>
            <wp:anchor distT="0" distB="0" distL="114300" distR="114300" simplePos="0" relativeHeight="251701248" behindDoc="0" locked="0" layoutInCell="1" allowOverlap="1" wp14:anchorId="32F904A4" wp14:editId="13194CD4">
              <wp:simplePos x="0" y="0"/>
              <wp:positionH relativeFrom="margin">
                <wp:posOffset>669290</wp:posOffset>
              </wp:positionH>
              <wp:positionV relativeFrom="page">
                <wp:posOffset>5085080</wp:posOffset>
              </wp:positionV>
              <wp:extent cx="5176520" cy="3938905"/>
              <wp:effectExtent l="0" t="0" r="5080" b="4445"/>
              <wp:wrapSquare wrapText="bothSides"/>
              <wp:docPr id="226591344"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76520" cy="3938905"/>
                      </a:xfrm>
                      <a:prstGeom prst="rect">
                        <a:avLst/>
                      </a:prstGeom>
                      <a:noFill/>
                      <a:ln>
                        <a:noFill/>
                      </a:ln>
                    </pic:spPr>
                  </pic:pic>
                </a:graphicData>
              </a:graphic>
            </wp:anchor>
          </w:drawing>
        </w:r>
      </w:del>
    </w:p>
    <w:p w14:paraId="25704D4B" w14:textId="35AA4A98" w:rsidR="006E6444" w:rsidDel="00F4165D" w:rsidRDefault="006E6444">
      <w:pPr>
        <w:rPr>
          <w:del w:id="2189" w:author="Auteur"/>
          <w:noProof/>
        </w:rPr>
      </w:pPr>
      <w:del w:id="2190" w:author="Auteur">
        <w:r w:rsidDel="00F4165D">
          <w:rPr>
            <w:noProof/>
          </w:rPr>
          <w:delText xml:space="preserve">Maintenant, effectuons des tests dans les dossiers de classes. </w:delText>
        </w:r>
        <w:r w:rsidR="009E6EA2" w:rsidDel="00F4165D">
          <w:rPr>
            <w:noProof/>
          </w:rPr>
          <w:delText xml:space="preserve">ProfAnglais peut bien accéder aux dossiers Commun Eleves A et Commun Professeurs A. </w:delText>
        </w:r>
        <w:r w:rsidR="009E1B4A" w:rsidDel="00F4165D">
          <w:rPr>
            <w:noProof/>
          </w:rPr>
          <w:delText xml:space="preserve">On remarque que, notamment, dans le dossier Commun Eleves A, le professeur peut consulter </w:delText>
        </w:r>
        <w:r w:rsidR="00F763AB" w:rsidDel="00F4165D">
          <w:rPr>
            <w:noProof/>
          </w:rPr>
          <w:delText xml:space="preserve">et </w:delText>
        </w:r>
        <w:r w:rsidR="00451243" w:rsidDel="00F4165D">
          <w:rPr>
            <w:noProof/>
          </w:rPr>
          <w:delText>enregistrer</w:delText>
        </w:r>
        <w:r w:rsidR="00F763AB" w:rsidDel="00F4165D">
          <w:rPr>
            <w:noProof/>
          </w:rPr>
          <w:delText xml:space="preserve"> des fichiers</w:delText>
        </w:r>
        <w:r w:rsidR="00451243" w:rsidDel="00F4165D">
          <w:rPr>
            <w:noProof/>
          </w:rPr>
          <w:delText xml:space="preserve"> créé</w:delText>
        </w:r>
        <w:r w:rsidR="00A33088" w:rsidDel="00F4165D">
          <w:rPr>
            <w:noProof/>
          </w:rPr>
          <w:delText>s par les élèves</w:delText>
        </w:r>
        <w:r w:rsidR="002D6AE5" w:rsidDel="00F4165D">
          <w:rPr>
            <w:noProof/>
          </w:rPr>
          <w:delText xml:space="preserve"> en faisant « Enregistrer-sous » pour en créer une copie dans ses documents </w:delText>
        </w:r>
        <w:r w:rsidR="009E1B4A" w:rsidDel="00F4165D">
          <w:rPr>
            <w:noProof/>
          </w:rPr>
          <w:delText>:</w:delText>
        </w:r>
      </w:del>
    </w:p>
    <w:p w14:paraId="5DE405C4" w14:textId="60FC8288" w:rsidR="00913685" w:rsidDel="00F4165D" w:rsidRDefault="00913685">
      <w:pPr>
        <w:rPr>
          <w:del w:id="2191" w:author="Auteur"/>
          <w:noProof/>
        </w:rPr>
      </w:pPr>
    </w:p>
    <w:p w14:paraId="09DBCAEE" w14:textId="1F772474" w:rsidR="00913685" w:rsidDel="00F4165D" w:rsidRDefault="002D6AE5">
      <w:pPr>
        <w:rPr>
          <w:del w:id="2192" w:author="Auteur"/>
          <w:noProof/>
        </w:rPr>
      </w:pPr>
      <w:del w:id="2193" w:author="Auteur">
        <w:r w:rsidDel="00F4165D">
          <w:rPr>
            <w:noProof/>
          </w:rPr>
          <w:drawing>
            <wp:anchor distT="0" distB="0" distL="114300" distR="114300" simplePos="0" relativeHeight="251706368" behindDoc="0" locked="0" layoutInCell="1" allowOverlap="1" wp14:anchorId="5B941573" wp14:editId="71255563">
              <wp:simplePos x="0" y="0"/>
              <wp:positionH relativeFrom="margin">
                <wp:align>center</wp:align>
              </wp:positionH>
              <wp:positionV relativeFrom="page">
                <wp:posOffset>1388891</wp:posOffset>
              </wp:positionV>
              <wp:extent cx="5557520" cy="4193540"/>
              <wp:effectExtent l="0" t="0" r="5080" b="0"/>
              <wp:wrapSquare wrapText="bothSides"/>
              <wp:docPr id="435325581"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57520" cy="4193540"/>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5FC8BCEE" w14:textId="38BE4783" w:rsidR="00913685" w:rsidDel="00F4165D" w:rsidRDefault="00913685">
      <w:pPr>
        <w:rPr>
          <w:del w:id="2194" w:author="Auteur"/>
          <w:noProof/>
        </w:rPr>
      </w:pPr>
    </w:p>
    <w:p w14:paraId="5BAF2085" w14:textId="76CA5077" w:rsidR="00913685" w:rsidDel="00F4165D" w:rsidRDefault="00913685">
      <w:pPr>
        <w:rPr>
          <w:del w:id="2195" w:author="Auteur"/>
          <w:noProof/>
        </w:rPr>
      </w:pPr>
    </w:p>
    <w:p w14:paraId="7F1B668A" w14:textId="4A7DEA4E" w:rsidR="00913685" w:rsidDel="00F4165D" w:rsidRDefault="00913685">
      <w:pPr>
        <w:rPr>
          <w:del w:id="2196" w:author="Auteur"/>
          <w:noProof/>
        </w:rPr>
      </w:pPr>
    </w:p>
    <w:p w14:paraId="1579D252" w14:textId="5B927C97" w:rsidR="00913685" w:rsidDel="00F4165D" w:rsidRDefault="00913685">
      <w:pPr>
        <w:rPr>
          <w:del w:id="2197" w:author="Auteur"/>
          <w:noProof/>
        </w:rPr>
      </w:pPr>
    </w:p>
    <w:p w14:paraId="26A78800" w14:textId="1DC286EC" w:rsidR="00913685" w:rsidDel="00F4165D" w:rsidRDefault="00913685">
      <w:pPr>
        <w:rPr>
          <w:del w:id="2198" w:author="Auteur"/>
          <w:noProof/>
        </w:rPr>
      </w:pPr>
    </w:p>
    <w:p w14:paraId="57AF2A66" w14:textId="4ABECBF3" w:rsidR="00913685" w:rsidDel="00F4165D" w:rsidRDefault="00913685">
      <w:pPr>
        <w:rPr>
          <w:del w:id="2199" w:author="Auteur"/>
          <w:noProof/>
        </w:rPr>
      </w:pPr>
    </w:p>
    <w:p w14:paraId="21F7B720" w14:textId="14A2F64E" w:rsidR="00913685" w:rsidDel="00F4165D" w:rsidRDefault="00913685">
      <w:pPr>
        <w:rPr>
          <w:del w:id="2200" w:author="Auteur"/>
          <w:noProof/>
        </w:rPr>
      </w:pPr>
    </w:p>
    <w:p w14:paraId="210A7BAB" w14:textId="4ACFDDAF" w:rsidR="00913685" w:rsidDel="00F4165D" w:rsidRDefault="00913685">
      <w:pPr>
        <w:rPr>
          <w:del w:id="2201" w:author="Auteur"/>
          <w:noProof/>
        </w:rPr>
      </w:pPr>
    </w:p>
    <w:p w14:paraId="201D0333" w14:textId="23786A21" w:rsidR="00913685" w:rsidDel="00F4165D" w:rsidRDefault="00913685">
      <w:pPr>
        <w:rPr>
          <w:del w:id="2202" w:author="Auteur"/>
          <w:noProof/>
        </w:rPr>
      </w:pPr>
    </w:p>
    <w:p w14:paraId="55FDC558" w14:textId="5D8C2883" w:rsidR="00913685" w:rsidDel="00F4165D" w:rsidRDefault="00913685">
      <w:pPr>
        <w:rPr>
          <w:del w:id="2203" w:author="Auteur"/>
          <w:noProof/>
        </w:rPr>
      </w:pPr>
    </w:p>
    <w:p w14:paraId="2C28F78B" w14:textId="64FB1017" w:rsidR="00913685" w:rsidDel="00F4165D" w:rsidRDefault="00913685">
      <w:pPr>
        <w:rPr>
          <w:del w:id="2204" w:author="Auteur"/>
          <w:noProof/>
        </w:rPr>
      </w:pPr>
    </w:p>
    <w:p w14:paraId="2758F4D1" w14:textId="0EA52EC8" w:rsidR="00913685" w:rsidDel="00F4165D" w:rsidRDefault="00913685">
      <w:pPr>
        <w:rPr>
          <w:del w:id="2205" w:author="Auteur"/>
          <w:noProof/>
        </w:rPr>
      </w:pPr>
    </w:p>
    <w:p w14:paraId="21BC501B" w14:textId="72005BC3" w:rsidR="00913685" w:rsidDel="00F4165D" w:rsidRDefault="00913685">
      <w:pPr>
        <w:rPr>
          <w:del w:id="2206" w:author="Auteur"/>
          <w:noProof/>
        </w:rPr>
      </w:pPr>
    </w:p>
    <w:p w14:paraId="249F4516" w14:textId="12CD2F05" w:rsidR="00913685" w:rsidDel="00F4165D" w:rsidRDefault="00913685">
      <w:pPr>
        <w:rPr>
          <w:del w:id="2207" w:author="Auteur"/>
          <w:noProof/>
        </w:rPr>
      </w:pPr>
    </w:p>
    <w:p w14:paraId="21EEDB75" w14:textId="64918AF0" w:rsidR="00913685" w:rsidDel="00F4165D" w:rsidRDefault="00913685">
      <w:pPr>
        <w:rPr>
          <w:del w:id="2208" w:author="Auteur"/>
          <w:noProof/>
        </w:rPr>
      </w:pPr>
    </w:p>
    <w:p w14:paraId="55F1B0C8" w14:textId="3E8BF4E6" w:rsidR="00913685" w:rsidDel="00F4165D" w:rsidRDefault="00913685">
      <w:pPr>
        <w:rPr>
          <w:del w:id="2209" w:author="Auteur"/>
          <w:noProof/>
        </w:rPr>
      </w:pPr>
    </w:p>
    <w:p w14:paraId="108CFCCB" w14:textId="1A3F01FC" w:rsidR="00913685" w:rsidDel="00F4165D" w:rsidRDefault="00913685">
      <w:pPr>
        <w:rPr>
          <w:del w:id="2210" w:author="Auteur"/>
          <w:noProof/>
        </w:rPr>
      </w:pPr>
    </w:p>
    <w:p w14:paraId="7854042B" w14:textId="7E3BDFA2" w:rsidR="00913685" w:rsidDel="00F4165D" w:rsidRDefault="00913685">
      <w:pPr>
        <w:rPr>
          <w:del w:id="2211" w:author="Auteur"/>
          <w:noProof/>
        </w:rPr>
      </w:pPr>
    </w:p>
    <w:p w14:paraId="529CCE00" w14:textId="59FF47CE" w:rsidR="00913685" w:rsidDel="00F4165D" w:rsidRDefault="00913685">
      <w:pPr>
        <w:rPr>
          <w:del w:id="2212" w:author="Auteur"/>
          <w:noProof/>
        </w:rPr>
      </w:pPr>
    </w:p>
    <w:p w14:paraId="2A94F907" w14:textId="317290B7" w:rsidR="00913685" w:rsidDel="00F4165D" w:rsidRDefault="00913685">
      <w:pPr>
        <w:rPr>
          <w:del w:id="2213" w:author="Auteur"/>
          <w:noProof/>
        </w:rPr>
      </w:pPr>
    </w:p>
    <w:p w14:paraId="6BCAD30E" w14:textId="13267F05" w:rsidR="00A33088" w:rsidDel="00F4165D" w:rsidRDefault="00A33088">
      <w:pPr>
        <w:rPr>
          <w:del w:id="2214" w:author="Auteur"/>
          <w:noProof/>
        </w:rPr>
      </w:pPr>
    </w:p>
    <w:p w14:paraId="646A4A49" w14:textId="46E3A1AE" w:rsidR="00A33088" w:rsidDel="00F4165D" w:rsidRDefault="00A33088">
      <w:pPr>
        <w:rPr>
          <w:del w:id="2215" w:author="Auteur"/>
          <w:noProof/>
        </w:rPr>
      </w:pPr>
    </w:p>
    <w:p w14:paraId="629F7B12" w14:textId="25BE7943" w:rsidR="0093487C" w:rsidDel="00F4165D" w:rsidRDefault="0093487C">
      <w:pPr>
        <w:rPr>
          <w:ins w:id="2216" w:author="Auteur"/>
          <w:del w:id="2217" w:author="Auteur"/>
          <w:noProof/>
        </w:rPr>
      </w:pPr>
    </w:p>
    <w:p w14:paraId="1B61DB0B" w14:textId="173ECC25" w:rsidR="0093487C" w:rsidDel="00F4165D" w:rsidRDefault="0093487C">
      <w:pPr>
        <w:rPr>
          <w:ins w:id="2218" w:author="Auteur"/>
          <w:del w:id="2219" w:author="Auteur"/>
          <w:noProof/>
        </w:rPr>
      </w:pPr>
    </w:p>
    <w:p w14:paraId="737273EC" w14:textId="5F2A61E2" w:rsidR="0093487C" w:rsidDel="00F4165D" w:rsidRDefault="0093487C">
      <w:pPr>
        <w:rPr>
          <w:ins w:id="2220" w:author="Auteur"/>
          <w:del w:id="2221" w:author="Auteur"/>
          <w:noProof/>
        </w:rPr>
      </w:pPr>
    </w:p>
    <w:p w14:paraId="6B19B11E" w14:textId="77FA0F03" w:rsidR="0093487C" w:rsidDel="00F4165D" w:rsidRDefault="0093487C">
      <w:pPr>
        <w:rPr>
          <w:ins w:id="2222" w:author="Auteur"/>
          <w:del w:id="2223" w:author="Auteur"/>
          <w:noProof/>
        </w:rPr>
      </w:pPr>
    </w:p>
    <w:p w14:paraId="3F85179E" w14:textId="4F1EE637" w:rsidR="0093487C" w:rsidDel="00F4165D" w:rsidRDefault="0093487C">
      <w:pPr>
        <w:rPr>
          <w:ins w:id="2224" w:author="Auteur"/>
          <w:del w:id="2225" w:author="Auteur"/>
          <w:noProof/>
        </w:rPr>
      </w:pPr>
    </w:p>
    <w:p w14:paraId="01133420" w14:textId="32C3D6CB" w:rsidR="00A33088" w:rsidDel="00F4165D" w:rsidRDefault="002D6AE5">
      <w:pPr>
        <w:rPr>
          <w:del w:id="2226" w:author="Auteur"/>
          <w:noProof/>
        </w:rPr>
      </w:pPr>
      <w:del w:id="2227" w:author="Auteur">
        <w:r w:rsidDel="00F4165D">
          <w:rPr>
            <w:noProof/>
          </w:rPr>
          <w:delText>En revanche, ProfAnglais se voit notifier d’un refus si il tente de supprimer le fichier original dans le dossier Commun Eleves A :</w:delText>
        </w:r>
      </w:del>
    </w:p>
    <w:p w14:paraId="57F7AE10" w14:textId="1E1407B5" w:rsidR="00A33088" w:rsidDel="00F4165D" w:rsidRDefault="00A33088">
      <w:pPr>
        <w:rPr>
          <w:del w:id="2228" w:author="Auteur"/>
          <w:noProof/>
        </w:rPr>
      </w:pPr>
    </w:p>
    <w:p w14:paraId="70EEE53C" w14:textId="64941CA1" w:rsidR="00A33088" w:rsidDel="00F4165D" w:rsidRDefault="002D6AE5">
      <w:pPr>
        <w:rPr>
          <w:del w:id="2229" w:author="Auteur"/>
          <w:noProof/>
        </w:rPr>
      </w:pPr>
      <w:del w:id="2230" w:author="Auteur">
        <w:r w:rsidDel="00F4165D">
          <w:rPr>
            <w:noProof/>
          </w:rPr>
          <w:drawing>
            <wp:anchor distT="0" distB="0" distL="114300" distR="114300" simplePos="0" relativeHeight="251702272" behindDoc="0" locked="0" layoutInCell="1" allowOverlap="1" wp14:anchorId="77C7E44C" wp14:editId="4AA5E4F6">
              <wp:simplePos x="0" y="0"/>
              <wp:positionH relativeFrom="margin">
                <wp:align>center</wp:align>
              </wp:positionH>
              <wp:positionV relativeFrom="page">
                <wp:posOffset>6198235</wp:posOffset>
              </wp:positionV>
              <wp:extent cx="4589145" cy="3696970"/>
              <wp:effectExtent l="0" t="0" r="1905" b="0"/>
              <wp:wrapSquare wrapText="bothSides"/>
              <wp:docPr id="1470334166"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89145" cy="3696970"/>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1AA32D49" w14:textId="211B2D26" w:rsidR="00A33088" w:rsidDel="00F4165D" w:rsidRDefault="00A33088">
      <w:pPr>
        <w:rPr>
          <w:del w:id="2231" w:author="Auteur"/>
          <w:noProof/>
        </w:rPr>
      </w:pPr>
    </w:p>
    <w:p w14:paraId="6BD0E31B" w14:textId="2A9FCA6C" w:rsidR="00A33088" w:rsidDel="00F4165D" w:rsidRDefault="00A33088">
      <w:pPr>
        <w:rPr>
          <w:del w:id="2232" w:author="Auteur"/>
          <w:noProof/>
        </w:rPr>
      </w:pPr>
    </w:p>
    <w:p w14:paraId="31E81B17" w14:textId="4F254CE0" w:rsidR="00A33088" w:rsidDel="00F4165D" w:rsidRDefault="00A33088">
      <w:pPr>
        <w:rPr>
          <w:del w:id="2233" w:author="Auteur"/>
          <w:noProof/>
        </w:rPr>
      </w:pPr>
    </w:p>
    <w:p w14:paraId="07FBE6CD" w14:textId="65031DB1" w:rsidR="00A33088" w:rsidDel="00F4165D" w:rsidRDefault="00A33088">
      <w:pPr>
        <w:rPr>
          <w:del w:id="2234" w:author="Auteur"/>
          <w:noProof/>
        </w:rPr>
      </w:pPr>
    </w:p>
    <w:p w14:paraId="447A04EC" w14:textId="4396F3DB" w:rsidR="00A33088" w:rsidDel="00F4165D" w:rsidRDefault="00A33088">
      <w:pPr>
        <w:rPr>
          <w:del w:id="2235" w:author="Auteur"/>
          <w:noProof/>
        </w:rPr>
      </w:pPr>
    </w:p>
    <w:p w14:paraId="788F1833" w14:textId="1115E942" w:rsidR="00A33088" w:rsidDel="00F4165D" w:rsidRDefault="00A33088">
      <w:pPr>
        <w:rPr>
          <w:del w:id="2236" w:author="Auteur"/>
          <w:noProof/>
        </w:rPr>
      </w:pPr>
    </w:p>
    <w:p w14:paraId="379F1D45" w14:textId="10A25482" w:rsidR="00A33088" w:rsidDel="00F4165D" w:rsidRDefault="00A33088">
      <w:pPr>
        <w:rPr>
          <w:del w:id="2237" w:author="Auteur"/>
          <w:noProof/>
        </w:rPr>
      </w:pPr>
    </w:p>
    <w:p w14:paraId="297D7D31" w14:textId="3E90B64D" w:rsidR="00A33088" w:rsidDel="00F4165D" w:rsidRDefault="00A33088">
      <w:pPr>
        <w:rPr>
          <w:del w:id="2238" w:author="Auteur"/>
          <w:noProof/>
        </w:rPr>
      </w:pPr>
    </w:p>
    <w:p w14:paraId="679AD069" w14:textId="50AE6EDB" w:rsidR="00A33088" w:rsidDel="00F4165D" w:rsidRDefault="00A33088">
      <w:pPr>
        <w:rPr>
          <w:del w:id="2239" w:author="Auteur"/>
          <w:noProof/>
        </w:rPr>
      </w:pPr>
    </w:p>
    <w:p w14:paraId="0981E72F" w14:textId="4EDF9AF4" w:rsidR="00A33088" w:rsidDel="00F4165D" w:rsidRDefault="00A33088">
      <w:pPr>
        <w:rPr>
          <w:del w:id="2240" w:author="Auteur"/>
          <w:noProof/>
        </w:rPr>
      </w:pPr>
    </w:p>
    <w:p w14:paraId="183C0A30" w14:textId="734862D9" w:rsidR="00A33088" w:rsidDel="00F4165D" w:rsidRDefault="00A33088">
      <w:pPr>
        <w:rPr>
          <w:del w:id="2241" w:author="Auteur"/>
          <w:noProof/>
        </w:rPr>
      </w:pPr>
    </w:p>
    <w:p w14:paraId="393CE8D9" w14:textId="3B05015D" w:rsidR="00A33088" w:rsidDel="00F4165D" w:rsidRDefault="00A33088">
      <w:pPr>
        <w:rPr>
          <w:del w:id="2242" w:author="Auteur"/>
          <w:noProof/>
        </w:rPr>
      </w:pPr>
    </w:p>
    <w:p w14:paraId="36202CA0" w14:textId="4A12213B" w:rsidR="00A33088" w:rsidDel="00F4165D" w:rsidRDefault="00A33088">
      <w:pPr>
        <w:rPr>
          <w:del w:id="2243" w:author="Auteur"/>
          <w:noProof/>
        </w:rPr>
      </w:pPr>
    </w:p>
    <w:p w14:paraId="7EF432D1" w14:textId="3491A31C" w:rsidR="00A33088" w:rsidDel="00F4165D" w:rsidRDefault="00A33088">
      <w:pPr>
        <w:rPr>
          <w:del w:id="2244" w:author="Auteur"/>
          <w:noProof/>
        </w:rPr>
      </w:pPr>
    </w:p>
    <w:p w14:paraId="544480FE" w14:textId="522B385F" w:rsidR="00A33088" w:rsidDel="00F4165D" w:rsidRDefault="00A33088">
      <w:pPr>
        <w:rPr>
          <w:del w:id="2245" w:author="Auteur"/>
          <w:noProof/>
        </w:rPr>
      </w:pPr>
    </w:p>
    <w:p w14:paraId="4727711F" w14:textId="5F1E6E20" w:rsidR="00A33088" w:rsidDel="00F4165D" w:rsidRDefault="00A33088">
      <w:pPr>
        <w:rPr>
          <w:del w:id="2246" w:author="Auteur"/>
          <w:noProof/>
        </w:rPr>
      </w:pPr>
    </w:p>
    <w:p w14:paraId="55120E76" w14:textId="2D73A4C2" w:rsidR="00A33088" w:rsidDel="00F4165D" w:rsidRDefault="00A33088">
      <w:pPr>
        <w:rPr>
          <w:del w:id="2247" w:author="Auteur"/>
          <w:noProof/>
        </w:rPr>
      </w:pPr>
    </w:p>
    <w:p w14:paraId="0FA48F69" w14:textId="488465DE" w:rsidR="00A33088" w:rsidDel="00F4165D" w:rsidRDefault="00A33088">
      <w:pPr>
        <w:rPr>
          <w:del w:id="2248" w:author="Auteur"/>
          <w:noProof/>
        </w:rPr>
      </w:pPr>
    </w:p>
    <w:p w14:paraId="44EB89D0" w14:textId="1A44C2C1" w:rsidR="00913685" w:rsidDel="00F4165D" w:rsidRDefault="00913685">
      <w:pPr>
        <w:rPr>
          <w:del w:id="2249" w:author="Auteur"/>
          <w:noProof/>
        </w:rPr>
      </w:pPr>
    </w:p>
    <w:p w14:paraId="3AFA0272" w14:textId="478B6D9B" w:rsidR="00913685" w:rsidDel="00F4165D" w:rsidRDefault="00404BE1">
      <w:pPr>
        <w:rPr>
          <w:del w:id="2250" w:author="Auteur"/>
          <w:noProof/>
        </w:rPr>
      </w:pPr>
      <w:del w:id="2251" w:author="Auteur">
        <w:r w:rsidDel="00F4165D">
          <w:rPr>
            <w:noProof/>
          </w:rPr>
          <w:delText xml:space="preserve">Pour terminer, nous pouvons constater que, puisque la Classe B n’a pas de cours avec ce professeur, ProfAnglais n’a pas accés aux dossiers de la Classe B : </w:delText>
        </w:r>
      </w:del>
    </w:p>
    <w:p w14:paraId="25BEC686" w14:textId="6A1313E4" w:rsidR="00404BE1" w:rsidDel="00F4165D" w:rsidRDefault="00657D2B">
      <w:pPr>
        <w:rPr>
          <w:del w:id="2252" w:author="Auteur"/>
          <w:noProof/>
        </w:rPr>
      </w:pPr>
      <w:del w:id="2253" w:author="Auteur">
        <w:r w:rsidDel="00F4165D">
          <w:rPr>
            <w:noProof/>
          </w:rPr>
          <w:drawing>
            <wp:anchor distT="0" distB="0" distL="114300" distR="114300" simplePos="0" relativeHeight="251705344" behindDoc="0" locked="0" layoutInCell="1" allowOverlap="1" wp14:anchorId="02A45102" wp14:editId="5F8785DE">
              <wp:simplePos x="0" y="0"/>
              <wp:positionH relativeFrom="margin">
                <wp:align>center</wp:align>
              </wp:positionH>
              <wp:positionV relativeFrom="page">
                <wp:posOffset>983469</wp:posOffset>
              </wp:positionV>
              <wp:extent cx="5458460" cy="4061460"/>
              <wp:effectExtent l="0" t="0" r="8890" b="0"/>
              <wp:wrapSquare wrapText="bothSides"/>
              <wp:docPr id="646639721"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58460" cy="4061460"/>
                      </a:xfrm>
                      <a:prstGeom prst="rect">
                        <a:avLst/>
                      </a:prstGeom>
                      <a:noFill/>
                      <a:ln>
                        <a:noFill/>
                      </a:ln>
                    </pic:spPr>
                  </pic:pic>
                </a:graphicData>
              </a:graphic>
            </wp:anchor>
          </w:drawing>
        </w:r>
      </w:del>
    </w:p>
    <w:p w14:paraId="0C3DA4B1" w14:textId="78EEF10F" w:rsidR="00404BE1" w:rsidDel="00F4165D" w:rsidRDefault="00404BE1">
      <w:pPr>
        <w:rPr>
          <w:del w:id="2254" w:author="Auteur"/>
          <w:noProof/>
        </w:rPr>
      </w:pPr>
    </w:p>
    <w:p w14:paraId="48429B78" w14:textId="01A2C77C" w:rsidR="00404BE1" w:rsidDel="00F4165D" w:rsidRDefault="00404BE1">
      <w:pPr>
        <w:rPr>
          <w:del w:id="2255" w:author="Auteur"/>
          <w:noProof/>
        </w:rPr>
      </w:pPr>
    </w:p>
    <w:p w14:paraId="179DDD02" w14:textId="5CCB9D69" w:rsidR="00404BE1" w:rsidDel="00F4165D" w:rsidRDefault="00404BE1">
      <w:pPr>
        <w:rPr>
          <w:del w:id="2256" w:author="Auteur"/>
          <w:noProof/>
        </w:rPr>
      </w:pPr>
    </w:p>
    <w:p w14:paraId="56174B01" w14:textId="0A62BC49" w:rsidR="00404BE1" w:rsidDel="00F4165D" w:rsidRDefault="00404BE1">
      <w:pPr>
        <w:rPr>
          <w:del w:id="2257" w:author="Auteur"/>
          <w:noProof/>
        </w:rPr>
      </w:pPr>
    </w:p>
    <w:p w14:paraId="1B7C6AD1" w14:textId="08DDF41F" w:rsidR="00404BE1" w:rsidDel="00F4165D" w:rsidRDefault="00404BE1">
      <w:pPr>
        <w:rPr>
          <w:del w:id="2258" w:author="Auteur"/>
          <w:noProof/>
        </w:rPr>
      </w:pPr>
    </w:p>
    <w:p w14:paraId="09B4D5FB" w14:textId="45EAF432" w:rsidR="00404BE1" w:rsidDel="00F4165D" w:rsidRDefault="00404BE1">
      <w:pPr>
        <w:rPr>
          <w:del w:id="2259" w:author="Auteur"/>
          <w:noProof/>
        </w:rPr>
      </w:pPr>
    </w:p>
    <w:p w14:paraId="7D58EB48" w14:textId="61A6FF13" w:rsidR="00404BE1" w:rsidDel="00F4165D" w:rsidRDefault="00404BE1">
      <w:pPr>
        <w:rPr>
          <w:del w:id="2260" w:author="Auteur"/>
          <w:noProof/>
        </w:rPr>
      </w:pPr>
    </w:p>
    <w:p w14:paraId="5FAE844E" w14:textId="5E945EBB" w:rsidR="00404BE1" w:rsidDel="00F4165D" w:rsidRDefault="00404BE1">
      <w:pPr>
        <w:rPr>
          <w:del w:id="2261" w:author="Auteur"/>
          <w:noProof/>
        </w:rPr>
      </w:pPr>
    </w:p>
    <w:p w14:paraId="0E714DCD" w14:textId="7D031C2C" w:rsidR="00404BE1" w:rsidDel="00F4165D" w:rsidRDefault="00404BE1">
      <w:pPr>
        <w:rPr>
          <w:del w:id="2262" w:author="Auteur"/>
          <w:noProof/>
        </w:rPr>
      </w:pPr>
    </w:p>
    <w:p w14:paraId="5EFD498A" w14:textId="7B5CC7EE" w:rsidR="00404BE1" w:rsidDel="00F4165D" w:rsidRDefault="00404BE1">
      <w:pPr>
        <w:rPr>
          <w:del w:id="2263" w:author="Auteur"/>
          <w:noProof/>
        </w:rPr>
      </w:pPr>
    </w:p>
    <w:p w14:paraId="7BA91891" w14:textId="316EF0B8" w:rsidR="00404BE1" w:rsidDel="00F4165D" w:rsidRDefault="00404BE1">
      <w:pPr>
        <w:rPr>
          <w:del w:id="2264" w:author="Auteur"/>
          <w:noProof/>
        </w:rPr>
      </w:pPr>
    </w:p>
    <w:p w14:paraId="71437D2E" w14:textId="0815950B" w:rsidR="00404BE1" w:rsidDel="00F4165D" w:rsidRDefault="00404BE1">
      <w:pPr>
        <w:rPr>
          <w:del w:id="2265" w:author="Auteur"/>
          <w:noProof/>
        </w:rPr>
      </w:pPr>
    </w:p>
    <w:p w14:paraId="67B910A6" w14:textId="3F038470" w:rsidR="00404BE1" w:rsidDel="00F4165D" w:rsidRDefault="00404BE1">
      <w:pPr>
        <w:rPr>
          <w:del w:id="2266" w:author="Auteur"/>
          <w:noProof/>
        </w:rPr>
      </w:pPr>
    </w:p>
    <w:p w14:paraId="1637F44F" w14:textId="04FC946F" w:rsidR="00404BE1" w:rsidDel="00F4165D" w:rsidRDefault="00404BE1">
      <w:pPr>
        <w:rPr>
          <w:del w:id="2267" w:author="Auteur"/>
          <w:noProof/>
        </w:rPr>
      </w:pPr>
    </w:p>
    <w:p w14:paraId="67078970" w14:textId="68D70E55" w:rsidR="00404BE1" w:rsidDel="00F4165D" w:rsidRDefault="00404BE1">
      <w:pPr>
        <w:rPr>
          <w:del w:id="2268" w:author="Auteur"/>
          <w:noProof/>
        </w:rPr>
      </w:pPr>
    </w:p>
    <w:p w14:paraId="0870672A" w14:textId="1D4DD2EF" w:rsidR="00404BE1" w:rsidDel="00F4165D" w:rsidRDefault="00404BE1">
      <w:pPr>
        <w:rPr>
          <w:del w:id="2269" w:author="Auteur"/>
          <w:noProof/>
        </w:rPr>
      </w:pPr>
    </w:p>
    <w:p w14:paraId="396DD331" w14:textId="4DA1DE8F" w:rsidR="00404BE1" w:rsidDel="00F4165D" w:rsidRDefault="00404BE1">
      <w:pPr>
        <w:rPr>
          <w:del w:id="2270" w:author="Auteur"/>
          <w:noProof/>
        </w:rPr>
      </w:pPr>
    </w:p>
    <w:p w14:paraId="09166503" w14:textId="55E3F594" w:rsidR="00404BE1" w:rsidDel="00F4165D" w:rsidRDefault="00404BE1">
      <w:pPr>
        <w:rPr>
          <w:del w:id="2271" w:author="Auteur"/>
          <w:noProof/>
        </w:rPr>
      </w:pPr>
    </w:p>
    <w:p w14:paraId="6B31CAA3" w14:textId="2551229B" w:rsidR="00404BE1" w:rsidDel="00F4165D" w:rsidRDefault="00404BE1">
      <w:pPr>
        <w:rPr>
          <w:del w:id="2272" w:author="Auteur"/>
          <w:noProof/>
        </w:rPr>
      </w:pPr>
    </w:p>
    <w:p w14:paraId="0DF302C6" w14:textId="34A9671B" w:rsidR="00A33088" w:rsidDel="00F4165D" w:rsidRDefault="00A33088">
      <w:pPr>
        <w:rPr>
          <w:del w:id="2273" w:author="Auteur"/>
          <w:noProof/>
        </w:rPr>
      </w:pPr>
    </w:p>
    <w:p w14:paraId="1F17EE7D" w14:textId="61E545A2" w:rsidR="00A33088" w:rsidDel="00F4165D" w:rsidRDefault="00A33088">
      <w:pPr>
        <w:rPr>
          <w:del w:id="2274" w:author="Auteur"/>
          <w:noProof/>
        </w:rPr>
      </w:pPr>
    </w:p>
    <w:p w14:paraId="45D6142E" w14:textId="33AD34FD" w:rsidR="00A33088" w:rsidDel="00F4165D" w:rsidRDefault="00A33088">
      <w:pPr>
        <w:rPr>
          <w:del w:id="2275" w:author="Auteur"/>
          <w:noProof/>
        </w:rPr>
      </w:pPr>
    </w:p>
    <w:p w14:paraId="232C4686" w14:textId="16D69F49" w:rsidR="00404BE1" w:rsidDel="00F4165D" w:rsidRDefault="00404BE1">
      <w:pPr>
        <w:rPr>
          <w:del w:id="2276" w:author="Auteur"/>
          <w:noProof/>
        </w:rPr>
      </w:pPr>
    </w:p>
    <w:p w14:paraId="5DA0513C" w14:textId="0FF30270" w:rsidR="00404BE1" w:rsidDel="00F4165D" w:rsidRDefault="00404BE1">
      <w:pPr>
        <w:rPr>
          <w:del w:id="2277" w:author="Auteur"/>
          <w:noProof/>
        </w:rPr>
      </w:pPr>
      <w:del w:id="2278" w:author="Auteur">
        <w:r w:rsidDel="00F4165D">
          <w:rPr>
            <w:noProof/>
          </w:rPr>
          <w:delText xml:space="preserve">Alors que, puisqu’il </w:delText>
        </w:r>
        <w:r w:rsidR="00635481" w:rsidDel="00F4165D">
          <w:rPr>
            <w:noProof/>
          </w:rPr>
          <w:delText>enseigne à la Classe C, les règles appliqués plus tôt sont bien configuré</w:delText>
        </w:r>
        <w:r w:rsidR="00104F35" w:rsidDel="00F4165D">
          <w:rPr>
            <w:noProof/>
          </w:rPr>
          <w:delText>e</w:delText>
        </w:r>
        <w:r w:rsidR="00635481" w:rsidDel="00F4165D">
          <w:rPr>
            <w:noProof/>
          </w:rPr>
          <w:delText>s sur ses accés sur les dossiers de la Classe C :</w:delText>
        </w:r>
      </w:del>
    </w:p>
    <w:p w14:paraId="5517DC68" w14:textId="7CA5B16E" w:rsidR="00CC3EB5" w:rsidDel="00F4165D" w:rsidRDefault="00657D2B">
      <w:pPr>
        <w:rPr>
          <w:del w:id="2279" w:author="Auteur"/>
          <w:noProof/>
        </w:rPr>
      </w:pPr>
      <w:del w:id="2280" w:author="Auteur">
        <w:r w:rsidDel="00F4165D">
          <w:rPr>
            <w:noProof/>
          </w:rPr>
          <w:drawing>
            <wp:anchor distT="0" distB="0" distL="114300" distR="114300" simplePos="0" relativeHeight="251704320" behindDoc="0" locked="0" layoutInCell="1" allowOverlap="1" wp14:anchorId="27787195" wp14:editId="0F0FC9DF">
              <wp:simplePos x="0" y="0"/>
              <wp:positionH relativeFrom="margin">
                <wp:align>center</wp:align>
              </wp:positionH>
              <wp:positionV relativeFrom="page">
                <wp:posOffset>5722522</wp:posOffset>
              </wp:positionV>
              <wp:extent cx="4888230" cy="3688080"/>
              <wp:effectExtent l="0" t="0" r="7620" b="7620"/>
              <wp:wrapSquare wrapText="bothSides"/>
              <wp:docPr id="2115391271"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88230" cy="3688080"/>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7F55F05B" w14:textId="7B94B18F" w:rsidR="00CC3EB5" w:rsidDel="00F4165D" w:rsidRDefault="00CC3EB5">
      <w:pPr>
        <w:rPr>
          <w:del w:id="2281" w:author="Auteur"/>
          <w:noProof/>
        </w:rPr>
      </w:pPr>
    </w:p>
    <w:p w14:paraId="62831B66" w14:textId="126CAAAC" w:rsidR="00CC3EB5" w:rsidDel="00F4165D" w:rsidRDefault="00CC3EB5">
      <w:pPr>
        <w:rPr>
          <w:del w:id="2282" w:author="Auteur"/>
          <w:noProof/>
        </w:rPr>
      </w:pPr>
    </w:p>
    <w:p w14:paraId="6C6C37AD" w14:textId="6DDC355D" w:rsidR="00CC3EB5" w:rsidDel="00F4165D" w:rsidRDefault="00CC3EB5">
      <w:pPr>
        <w:rPr>
          <w:del w:id="2283" w:author="Auteur"/>
          <w:noProof/>
        </w:rPr>
      </w:pPr>
    </w:p>
    <w:p w14:paraId="4D6072FD" w14:textId="33F8296C" w:rsidR="00CC3EB5" w:rsidDel="00F4165D" w:rsidRDefault="00CC3EB5">
      <w:pPr>
        <w:rPr>
          <w:del w:id="2284" w:author="Auteur"/>
          <w:noProof/>
        </w:rPr>
      </w:pPr>
    </w:p>
    <w:p w14:paraId="0B1EF184" w14:textId="5259D8CB" w:rsidR="00CC3EB5" w:rsidDel="00F4165D" w:rsidRDefault="00CC3EB5">
      <w:pPr>
        <w:rPr>
          <w:del w:id="2285" w:author="Auteur"/>
          <w:noProof/>
        </w:rPr>
      </w:pPr>
    </w:p>
    <w:p w14:paraId="2C3300D0" w14:textId="5BDEC54D" w:rsidR="00CC3EB5" w:rsidDel="00F4165D" w:rsidRDefault="00CC3EB5">
      <w:pPr>
        <w:rPr>
          <w:del w:id="2286" w:author="Auteur"/>
          <w:noProof/>
        </w:rPr>
      </w:pPr>
    </w:p>
    <w:p w14:paraId="5C1FC665" w14:textId="0C4407D9" w:rsidR="00CC3EB5" w:rsidDel="00F4165D" w:rsidRDefault="00CC3EB5">
      <w:pPr>
        <w:rPr>
          <w:del w:id="2287" w:author="Auteur"/>
          <w:noProof/>
        </w:rPr>
      </w:pPr>
    </w:p>
    <w:p w14:paraId="1EFC9EC8" w14:textId="28EDC063" w:rsidR="00CC3EB5" w:rsidDel="00F4165D" w:rsidRDefault="00CC3EB5">
      <w:pPr>
        <w:rPr>
          <w:del w:id="2288" w:author="Auteur"/>
          <w:noProof/>
        </w:rPr>
      </w:pPr>
    </w:p>
    <w:p w14:paraId="065A910E" w14:textId="43FA646A" w:rsidR="00CC3EB5" w:rsidDel="00F4165D" w:rsidRDefault="00CC3EB5">
      <w:pPr>
        <w:rPr>
          <w:del w:id="2289" w:author="Auteur"/>
          <w:noProof/>
        </w:rPr>
      </w:pPr>
    </w:p>
    <w:p w14:paraId="282D5AEE" w14:textId="77EB172A" w:rsidR="00CC3EB5" w:rsidDel="00F4165D" w:rsidRDefault="00CC3EB5">
      <w:pPr>
        <w:rPr>
          <w:del w:id="2290" w:author="Auteur"/>
          <w:noProof/>
        </w:rPr>
      </w:pPr>
    </w:p>
    <w:p w14:paraId="599DB954" w14:textId="10E48C3D" w:rsidR="00CC3EB5" w:rsidDel="00F4165D" w:rsidRDefault="00CC3EB5">
      <w:pPr>
        <w:rPr>
          <w:del w:id="2291" w:author="Auteur"/>
          <w:noProof/>
        </w:rPr>
      </w:pPr>
    </w:p>
    <w:p w14:paraId="1129914D" w14:textId="2AE4BBE1" w:rsidR="00CC3EB5" w:rsidDel="00F4165D" w:rsidRDefault="00CC3EB5">
      <w:pPr>
        <w:rPr>
          <w:del w:id="2292" w:author="Auteur"/>
          <w:noProof/>
        </w:rPr>
      </w:pPr>
    </w:p>
    <w:p w14:paraId="64C10E6A" w14:textId="240877AA" w:rsidR="00CC3EB5" w:rsidDel="00F4165D" w:rsidRDefault="00CC3EB5">
      <w:pPr>
        <w:rPr>
          <w:del w:id="2293" w:author="Auteur"/>
          <w:noProof/>
        </w:rPr>
      </w:pPr>
    </w:p>
    <w:p w14:paraId="4E1A4079" w14:textId="73E36ED3" w:rsidR="00CC3EB5" w:rsidDel="00F4165D" w:rsidRDefault="00CC3EB5">
      <w:pPr>
        <w:rPr>
          <w:del w:id="2294" w:author="Auteur"/>
          <w:noProof/>
        </w:rPr>
      </w:pPr>
    </w:p>
    <w:p w14:paraId="00998929" w14:textId="771F8C16" w:rsidR="00CC3EB5" w:rsidDel="00F4165D" w:rsidRDefault="00CC3EB5">
      <w:pPr>
        <w:rPr>
          <w:del w:id="2295" w:author="Auteur"/>
          <w:noProof/>
        </w:rPr>
      </w:pPr>
    </w:p>
    <w:p w14:paraId="443F9382" w14:textId="104E1684" w:rsidR="00CC3EB5" w:rsidDel="00F4165D" w:rsidRDefault="00CC3EB5">
      <w:pPr>
        <w:rPr>
          <w:del w:id="2296" w:author="Auteur"/>
          <w:noProof/>
        </w:rPr>
      </w:pPr>
    </w:p>
    <w:p w14:paraId="73CB2628" w14:textId="1EC2766F" w:rsidR="00CC3EB5" w:rsidDel="00F4165D" w:rsidRDefault="00CC3EB5">
      <w:pPr>
        <w:rPr>
          <w:del w:id="2297" w:author="Auteur"/>
          <w:noProof/>
        </w:rPr>
      </w:pPr>
    </w:p>
    <w:p w14:paraId="03380FB4" w14:textId="254647CF" w:rsidR="00CC3EB5" w:rsidDel="00F4165D" w:rsidRDefault="00CC3EB5">
      <w:pPr>
        <w:rPr>
          <w:del w:id="2298" w:author="Auteur"/>
          <w:noProof/>
        </w:rPr>
      </w:pPr>
    </w:p>
    <w:p w14:paraId="74C69562" w14:textId="143D8E9E" w:rsidR="00CC3EB5" w:rsidDel="00F4165D" w:rsidRDefault="00CC3EB5">
      <w:pPr>
        <w:rPr>
          <w:del w:id="2299" w:author="Auteur"/>
          <w:noProof/>
        </w:rPr>
      </w:pPr>
    </w:p>
    <w:p w14:paraId="068AC750" w14:textId="189502A4" w:rsidR="00CC3EB5" w:rsidDel="00F4165D" w:rsidRDefault="00CC3EB5">
      <w:pPr>
        <w:rPr>
          <w:del w:id="2300" w:author="Auteur"/>
          <w:noProof/>
        </w:rPr>
      </w:pPr>
    </w:p>
    <w:p w14:paraId="41759331" w14:textId="67265F72" w:rsidR="00D002C4" w:rsidDel="00F4165D" w:rsidRDefault="00CC3EB5">
      <w:pPr>
        <w:rPr>
          <w:del w:id="2301" w:author="Auteur"/>
          <w:noProof/>
        </w:rPr>
      </w:pPr>
      <w:del w:id="2302" w:author="Auteur">
        <w:r w:rsidDel="00F4165D">
          <w:rPr>
            <w:noProof/>
          </w:rPr>
          <w:delText>Les tests réalisés sur l</w:delText>
        </w:r>
        <w:r w:rsidR="00BA434E" w:rsidDel="00F4165D">
          <w:rPr>
            <w:noProof/>
          </w:rPr>
          <w:delText>’utilisateur ProfAnglais</w:delText>
        </w:r>
        <w:r w:rsidDel="00F4165D">
          <w:rPr>
            <w:noProof/>
          </w:rPr>
          <w:delText xml:space="preserve"> sont concluant, </w:delText>
        </w:r>
        <w:r w:rsidR="00572C83" w:rsidDel="00F4165D">
          <w:rPr>
            <w:noProof/>
          </w:rPr>
          <w:delText xml:space="preserve">toutes </w:delText>
        </w:r>
        <w:r w:rsidDel="00F4165D">
          <w:rPr>
            <w:noProof/>
          </w:rPr>
          <w:delText>les règles de sécurité et de partage ont bien été appliqué</w:delText>
        </w:r>
        <w:r w:rsidR="00BA434E" w:rsidDel="00F4165D">
          <w:rPr>
            <w:noProof/>
          </w:rPr>
          <w:delText>e</w:delText>
        </w:r>
        <w:r w:rsidDel="00F4165D">
          <w:rPr>
            <w:noProof/>
          </w:rPr>
          <w:delText>s.</w:delText>
        </w:r>
      </w:del>
    </w:p>
    <w:p w14:paraId="19A82BB0" w14:textId="6FEF8371" w:rsidR="00D002C4" w:rsidDel="00F4165D" w:rsidRDefault="00D002C4">
      <w:pPr>
        <w:rPr>
          <w:del w:id="2303" w:author="Auteur"/>
          <w:noProof/>
        </w:rPr>
        <w:pPrChange w:id="2304" w:author="Auteur">
          <w:pPr>
            <w:ind w:firstLine="720"/>
          </w:pPr>
        </w:pPrChange>
      </w:pPr>
      <w:del w:id="2305" w:author="Auteur">
        <w:r w:rsidDel="00F4165D">
          <w:rPr>
            <w:noProof/>
          </w:rPr>
          <w:delText xml:space="preserve">Test de sécurité sur ClaudineDirectrice </w:delText>
        </w:r>
        <w:r w:rsidRPr="00E64B5C" w:rsidDel="00F4165D">
          <w:rPr>
            <w:noProof/>
          </w:rPr>
          <w:delText>:</w:delText>
        </w:r>
      </w:del>
    </w:p>
    <w:p w14:paraId="502E4209" w14:textId="52927206" w:rsidR="00D002C4" w:rsidDel="00F4165D" w:rsidRDefault="00D002C4">
      <w:pPr>
        <w:rPr>
          <w:del w:id="2306" w:author="Auteur"/>
          <w:noProof/>
        </w:rPr>
      </w:pPr>
    </w:p>
    <w:p w14:paraId="423C0A8B" w14:textId="04413B6B" w:rsidR="00DE2704" w:rsidDel="00F4165D" w:rsidRDefault="00DE2704">
      <w:pPr>
        <w:rPr>
          <w:del w:id="2307" w:author="Auteur"/>
          <w:noProof/>
        </w:rPr>
      </w:pPr>
      <w:del w:id="2308" w:author="Auteur">
        <w:r w:rsidDel="00F4165D">
          <w:rPr>
            <w:noProof/>
          </w:rPr>
          <w:delText>Les règles de sécurité étant les mêmes pour tous les employés de l’établissement (sauf pour l’accés à leurs dossiers privés respectifs), nous allons effectuer les tests de sécurité sur notre utilisat</w:delText>
        </w:r>
        <w:r w:rsidR="00D55356" w:rsidDel="00F4165D">
          <w:rPr>
            <w:noProof/>
          </w:rPr>
          <w:delText>eur</w:delText>
        </w:r>
        <w:r w:rsidDel="00F4165D">
          <w:rPr>
            <w:noProof/>
          </w:rPr>
          <w:delText xml:space="preserve"> ClaudineDirectrice : </w:delText>
        </w:r>
      </w:del>
    </w:p>
    <w:p w14:paraId="658E97D6" w14:textId="6600C016" w:rsidR="00616292" w:rsidDel="00F4165D" w:rsidRDefault="00E1541D">
      <w:pPr>
        <w:rPr>
          <w:del w:id="2309" w:author="Auteur"/>
          <w:noProof/>
        </w:rPr>
      </w:pPr>
      <w:del w:id="2310" w:author="Auteur">
        <w:r w:rsidDel="00F4165D">
          <w:rPr>
            <w:noProof/>
          </w:rPr>
          <w:drawing>
            <wp:anchor distT="0" distB="0" distL="114300" distR="114300" simplePos="0" relativeHeight="251707392" behindDoc="0" locked="0" layoutInCell="1" allowOverlap="1" wp14:anchorId="6F627C8B" wp14:editId="3189344E">
              <wp:simplePos x="0" y="0"/>
              <wp:positionH relativeFrom="margin">
                <wp:align>center</wp:align>
              </wp:positionH>
              <wp:positionV relativeFrom="page">
                <wp:posOffset>1450291</wp:posOffset>
              </wp:positionV>
              <wp:extent cx="5301615" cy="3985895"/>
              <wp:effectExtent l="0" t="0" r="0" b="0"/>
              <wp:wrapSquare wrapText="bothSides"/>
              <wp:docPr id="59445220"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01615" cy="3985895"/>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0A937E42" w14:textId="45D5EF7F" w:rsidR="00616292" w:rsidDel="00F4165D" w:rsidRDefault="00616292">
      <w:pPr>
        <w:rPr>
          <w:del w:id="2311" w:author="Auteur"/>
          <w:noProof/>
        </w:rPr>
      </w:pPr>
    </w:p>
    <w:p w14:paraId="7EF8CF2C" w14:textId="3B51BD5E" w:rsidR="00616292" w:rsidDel="00F4165D" w:rsidRDefault="00616292">
      <w:pPr>
        <w:rPr>
          <w:del w:id="2312" w:author="Auteur"/>
          <w:noProof/>
        </w:rPr>
      </w:pPr>
    </w:p>
    <w:p w14:paraId="2E543226" w14:textId="49DA9E02" w:rsidR="00616292" w:rsidDel="00F4165D" w:rsidRDefault="00616292">
      <w:pPr>
        <w:rPr>
          <w:del w:id="2313" w:author="Auteur"/>
          <w:noProof/>
        </w:rPr>
      </w:pPr>
    </w:p>
    <w:p w14:paraId="07ABF693" w14:textId="62EC8AEA" w:rsidR="00616292" w:rsidDel="00F4165D" w:rsidRDefault="00616292">
      <w:pPr>
        <w:rPr>
          <w:del w:id="2314" w:author="Auteur"/>
          <w:noProof/>
        </w:rPr>
      </w:pPr>
    </w:p>
    <w:p w14:paraId="248B7015" w14:textId="279A2B32" w:rsidR="00616292" w:rsidDel="00F4165D" w:rsidRDefault="00616292">
      <w:pPr>
        <w:rPr>
          <w:del w:id="2315" w:author="Auteur"/>
          <w:noProof/>
        </w:rPr>
      </w:pPr>
    </w:p>
    <w:p w14:paraId="009D7B2B" w14:textId="6077DE20" w:rsidR="00616292" w:rsidDel="00F4165D" w:rsidRDefault="00616292">
      <w:pPr>
        <w:rPr>
          <w:del w:id="2316" w:author="Auteur"/>
          <w:noProof/>
        </w:rPr>
      </w:pPr>
    </w:p>
    <w:p w14:paraId="4EE03EC5" w14:textId="71915DF8" w:rsidR="00616292" w:rsidDel="00F4165D" w:rsidRDefault="00616292">
      <w:pPr>
        <w:rPr>
          <w:del w:id="2317" w:author="Auteur"/>
          <w:noProof/>
        </w:rPr>
      </w:pPr>
    </w:p>
    <w:p w14:paraId="019866C0" w14:textId="70CEE5F5" w:rsidR="00616292" w:rsidDel="00F4165D" w:rsidRDefault="00616292">
      <w:pPr>
        <w:rPr>
          <w:del w:id="2318" w:author="Auteur"/>
          <w:noProof/>
        </w:rPr>
      </w:pPr>
    </w:p>
    <w:p w14:paraId="7CF06650" w14:textId="4C58D360" w:rsidR="00616292" w:rsidDel="00F4165D" w:rsidRDefault="00616292">
      <w:pPr>
        <w:rPr>
          <w:del w:id="2319" w:author="Auteur"/>
          <w:noProof/>
        </w:rPr>
      </w:pPr>
    </w:p>
    <w:p w14:paraId="5509756B" w14:textId="06B1EEF5" w:rsidR="00616292" w:rsidDel="00F4165D" w:rsidRDefault="00616292">
      <w:pPr>
        <w:rPr>
          <w:del w:id="2320" w:author="Auteur"/>
          <w:noProof/>
        </w:rPr>
      </w:pPr>
    </w:p>
    <w:p w14:paraId="4CAC0480" w14:textId="7328E1C0" w:rsidR="00616292" w:rsidDel="00F4165D" w:rsidRDefault="00616292">
      <w:pPr>
        <w:rPr>
          <w:del w:id="2321" w:author="Auteur"/>
          <w:noProof/>
        </w:rPr>
      </w:pPr>
    </w:p>
    <w:p w14:paraId="6423D075" w14:textId="02697E29" w:rsidR="00616292" w:rsidDel="00F4165D" w:rsidRDefault="00616292">
      <w:pPr>
        <w:rPr>
          <w:del w:id="2322" w:author="Auteur"/>
          <w:noProof/>
        </w:rPr>
      </w:pPr>
    </w:p>
    <w:p w14:paraId="3BEA42C6" w14:textId="2419A4AB" w:rsidR="00616292" w:rsidDel="00F4165D" w:rsidRDefault="00616292">
      <w:pPr>
        <w:rPr>
          <w:del w:id="2323" w:author="Auteur"/>
          <w:noProof/>
        </w:rPr>
      </w:pPr>
    </w:p>
    <w:p w14:paraId="0541B766" w14:textId="06CEE954" w:rsidR="00616292" w:rsidDel="00F4165D" w:rsidRDefault="00616292">
      <w:pPr>
        <w:rPr>
          <w:del w:id="2324" w:author="Auteur"/>
          <w:noProof/>
        </w:rPr>
      </w:pPr>
    </w:p>
    <w:p w14:paraId="473F86E9" w14:textId="4AD9DE48" w:rsidR="00616292" w:rsidDel="00F4165D" w:rsidRDefault="00616292">
      <w:pPr>
        <w:rPr>
          <w:del w:id="2325" w:author="Auteur"/>
          <w:noProof/>
        </w:rPr>
      </w:pPr>
    </w:p>
    <w:p w14:paraId="6126AA53" w14:textId="233154C9" w:rsidR="00616292" w:rsidDel="00F4165D" w:rsidRDefault="00616292">
      <w:pPr>
        <w:rPr>
          <w:del w:id="2326" w:author="Auteur"/>
          <w:noProof/>
        </w:rPr>
      </w:pPr>
    </w:p>
    <w:p w14:paraId="5E914FDF" w14:textId="368E7AB0" w:rsidR="00616292" w:rsidDel="00F4165D" w:rsidRDefault="00616292">
      <w:pPr>
        <w:rPr>
          <w:del w:id="2327" w:author="Auteur"/>
          <w:noProof/>
        </w:rPr>
      </w:pPr>
    </w:p>
    <w:p w14:paraId="56244253" w14:textId="13057959" w:rsidR="00616292" w:rsidDel="00F4165D" w:rsidRDefault="00616292">
      <w:pPr>
        <w:rPr>
          <w:del w:id="2328" w:author="Auteur"/>
          <w:noProof/>
        </w:rPr>
      </w:pPr>
    </w:p>
    <w:p w14:paraId="5C6116CD" w14:textId="540D02C7" w:rsidR="00616292" w:rsidDel="00F4165D" w:rsidRDefault="00616292">
      <w:pPr>
        <w:rPr>
          <w:del w:id="2329" w:author="Auteur"/>
          <w:noProof/>
        </w:rPr>
      </w:pPr>
    </w:p>
    <w:p w14:paraId="14AEB518" w14:textId="12307605" w:rsidR="00616292" w:rsidDel="00F4165D" w:rsidRDefault="00616292">
      <w:pPr>
        <w:rPr>
          <w:del w:id="2330" w:author="Auteur"/>
          <w:noProof/>
        </w:rPr>
      </w:pPr>
    </w:p>
    <w:p w14:paraId="33F4657A" w14:textId="682C5C9B" w:rsidR="00E1541D" w:rsidDel="00F4165D" w:rsidRDefault="00E1541D">
      <w:pPr>
        <w:rPr>
          <w:del w:id="2331" w:author="Auteur"/>
          <w:noProof/>
        </w:rPr>
      </w:pPr>
    </w:p>
    <w:p w14:paraId="7C956712" w14:textId="05303698" w:rsidR="00616292" w:rsidDel="00F4165D" w:rsidRDefault="00E1541D">
      <w:pPr>
        <w:rPr>
          <w:del w:id="2332" w:author="Auteur"/>
          <w:noProof/>
        </w:rPr>
      </w:pPr>
      <w:del w:id="2333" w:author="Auteur">
        <w:r w:rsidDel="00F4165D">
          <w:rPr>
            <w:noProof/>
          </w:rPr>
          <w:drawing>
            <wp:anchor distT="0" distB="0" distL="114300" distR="114300" simplePos="0" relativeHeight="251708416" behindDoc="0" locked="0" layoutInCell="1" allowOverlap="1" wp14:anchorId="4A7B9907" wp14:editId="2817BBD8">
              <wp:simplePos x="0" y="0"/>
              <wp:positionH relativeFrom="margin">
                <wp:align>center</wp:align>
              </wp:positionH>
              <wp:positionV relativeFrom="paragraph">
                <wp:posOffset>671341</wp:posOffset>
              </wp:positionV>
              <wp:extent cx="5310505" cy="4000500"/>
              <wp:effectExtent l="0" t="0" r="4445" b="0"/>
              <wp:wrapSquare wrapText="bothSides"/>
              <wp:docPr id="1412203757"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10505"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804" w:rsidDel="00F4165D">
          <w:rPr>
            <w:noProof/>
          </w:rPr>
          <w:delText>Pour commencer, dans le dossier partagé ADMINISTRATION, ClaudineDirectrice a bien accés en Lecture/Ecriture au dossier lié à son poste, le dossier Direction :</w:delText>
        </w:r>
      </w:del>
    </w:p>
    <w:p w14:paraId="209D6789" w14:textId="25AB279B" w:rsidR="00E1541D" w:rsidDel="00F4165D" w:rsidRDefault="00E1541D">
      <w:pPr>
        <w:rPr>
          <w:del w:id="2334" w:author="Auteur"/>
          <w:noProof/>
        </w:rPr>
      </w:pPr>
    </w:p>
    <w:p w14:paraId="1356F957" w14:textId="321B3C9A" w:rsidR="00E1541D" w:rsidDel="00F4165D" w:rsidRDefault="00E1541D">
      <w:pPr>
        <w:rPr>
          <w:del w:id="2335" w:author="Auteur"/>
          <w:noProof/>
        </w:rPr>
      </w:pPr>
    </w:p>
    <w:p w14:paraId="72457969" w14:textId="59F0AADF" w:rsidR="00E1541D" w:rsidDel="00F4165D" w:rsidRDefault="00E1541D">
      <w:pPr>
        <w:rPr>
          <w:del w:id="2336" w:author="Auteur"/>
          <w:noProof/>
        </w:rPr>
      </w:pPr>
    </w:p>
    <w:p w14:paraId="7F14BA86" w14:textId="00D81F6E" w:rsidR="00E1541D" w:rsidDel="00F4165D" w:rsidRDefault="00E1541D">
      <w:pPr>
        <w:rPr>
          <w:del w:id="2337" w:author="Auteur"/>
          <w:noProof/>
        </w:rPr>
      </w:pPr>
    </w:p>
    <w:p w14:paraId="3C0D6377" w14:textId="7E3A8072" w:rsidR="00E1541D" w:rsidDel="00F4165D" w:rsidRDefault="00E1541D">
      <w:pPr>
        <w:rPr>
          <w:del w:id="2338" w:author="Auteur"/>
          <w:noProof/>
        </w:rPr>
      </w:pPr>
    </w:p>
    <w:p w14:paraId="6A416144" w14:textId="255E8C2E" w:rsidR="00E1541D" w:rsidDel="00F4165D" w:rsidRDefault="00E1541D">
      <w:pPr>
        <w:rPr>
          <w:del w:id="2339" w:author="Auteur"/>
          <w:noProof/>
        </w:rPr>
      </w:pPr>
    </w:p>
    <w:p w14:paraId="74329483" w14:textId="37347BFB" w:rsidR="00E1541D" w:rsidDel="00F4165D" w:rsidRDefault="00E1541D">
      <w:pPr>
        <w:rPr>
          <w:del w:id="2340" w:author="Auteur"/>
          <w:noProof/>
        </w:rPr>
      </w:pPr>
    </w:p>
    <w:p w14:paraId="4AA42890" w14:textId="738519A8" w:rsidR="00E1541D" w:rsidDel="00F4165D" w:rsidRDefault="00E1541D">
      <w:pPr>
        <w:rPr>
          <w:del w:id="2341" w:author="Auteur"/>
          <w:noProof/>
        </w:rPr>
      </w:pPr>
    </w:p>
    <w:p w14:paraId="3700AB97" w14:textId="54363B30" w:rsidR="00E1541D" w:rsidDel="00F4165D" w:rsidRDefault="00E1541D">
      <w:pPr>
        <w:rPr>
          <w:del w:id="2342" w:author="Auteur"/>
          <w:noProof/>
        </w:rPr>
      </w:pPr>
    </w:p>
    <w:p w14:paraId="7E846C7A" w14:textId="3F8995B3" w:rsidR="00E1541D" w:rsidDel="00F4165D" w:rsidRDefault="00E1541D">
      <w:pPr>
        <w:rPr>
          <w:del w:id="2343" w:author="Auteur"/>
          <w:noProof/>
        </w:rPr>
      </w:pPr>
    </w:p>
    <w:p w14:paraId="4994E6F9" w14:textId="1C40D822" w:rsidR="00E1541D" w:rsidDel="00F4165D" w:rsidRDefault="00E1541D">
      <w:pPr>
        <w:rPr>
          <w:del w:id="2344" w:author="Auteur"/>
          <w:noProof/>
        </w:rPr>
      </w:pPr>
    </w:p>
    <w:p w14:paraId="3D04A49E" w14:textId="7EB05D99" w:rsidR="00E1541D" w:rsidDel="00F4165D" w:rsidRDefault="00E1541D">
      <w:pPr>
        <w:rPr>
          <w:del w:id="2345" w:author="Auteur"/>
          <w:noProof/>
        </w:rPr>
      </w:pPr>
    </w:p>
    <w:p w14:paraId="13ED128B" w14:textId="4F03C133" w:rsidR="00E1541D" w:rsidDel="00F4165D" w:rsidRDefault="00E1541D">
      <w:pPr>
        <w:rPr>
          <w:del w:id="2346" w:author="Auteur"/>
          <w:noProof/>
        </w:rPr>
      </w:pPr>
    </w:p>
    <w:p w14:paraId="0BFF364D" w14:textId="5E179CDD" w:rsidR="00E1541D" w:rsidDel="00F4165D" w:rsidRDefault="00E1541D">
      <w:pPr>
        <w:rPr>
          <w:del w:id="2347" w:author="Auteur"/>
          <w:noProof/>
        </w:rPr>
      </w:pPr>
    </w:p>
    <w:p w14:paraId="2E504465" w14:textId="4AE9B43C" w:rsidR="00E1541D" w:rsidDel="00F4165D" w:rsidRDefault="00E1541D">
      <w:pPr>
        <w:rPr>
          <w:del w:id="2348" w:author="Auteur"/>
          <w:noProof/>
        </w:rPr>
      </w:pPr>
    </w:p>
    <w:p w14:paraId="76F8A28F" w14:textId="02B4357F" w:rsidR="00E1541D" w:rsidDel="00F4165D" w:rsidRDefault="00E1541D">
      <w:pPr>
        <w:rPr>
          <w:del w:id="2349" w:author="Auteur"/>
          <w:noProof/>
        </w:rPr>
      </w:pPr>
    </w:p>
    <w:p w14:paraId="67302F24" w14:textId="5674F87E" w:rsidR="00E1541D" w:rsidDel="00F4165D" w:rsidRDefault="00E1541D">
      <w:pPr>
        <w:rPr>
          <w:del w:id="2350" w:author="Auteur"/>
          <w:noProof/>
        </w:rPr>
      </w:pPr>
    </w:p>
    <w:p w14:paraId="511EB86D" w14:textId="606DCBD2" w:rsidR="00E1541D" w:rsidDel="00F4165D" w:rsidRDefault="00E1541D">
      <w:pPr>
        <w:rPr>
          <w:del w:id="2351" w:author="Auteur"/>
          <w:noProof/>
        </w:rPr>
      </w:pPr>
    </w:p>
    <w:p w14:paraId="72E42B9F" w14:textId="6F312428" w:rsidR="00E1541D" w:rsidDel="00F4165D" w:rsidRDefault="00E1541D">
      <w:pPr>
        <w:rPr>
          <w:del w:id="2352" w:author="Auteur"/>
          <w:noProof/>
        </w:rPr>
      </w:pPr>
    </w:p>
    <w:p w14:paraId="2A8D3924" w14:textId="4B450FD0" w:rsidR="00E1541D" w:rsidDel="00F4165D" w:rsidRDefault="00E1541D">
      <w:pPr>
        <w:rPr>
          <w:del w:id="2353" w:author="Auteur"/>
          <w:noProof/>
        </w:rPr>
      </w:pPr>
    </w:p>
    <w:p w14:paraId="55551A13" w14:textId="337C6D03" w:rsidR="00E1541D" w:rsidDel="00F4165D" w:rsidRDefault="00E1541D">
      <w:pPr>
        <w:rPr>
          <w:del w:id="2354" w:author="Auteur"/>
          <w:noProof/>
        </w:rPr>
      </w:pPr>
    </w:p>
    <w:p w14:paraId="7DB9C54A" w14:textId="476EECBF" w:rsidR="00E1541D" w:rsidDel="00F4165D" w:rsidRDefault="00E1541D">
      <w:pPr>
        <w:rPr>
          <w:del w:id="2355" w:author="Auteur"/>
          <w:noProof/>
        </w:rPr>
      </w:pPr>
    </w:p>
    <w:p w14:paraId="5B76691E" w14:textId="057D415E" w:rsidR="00E1541D" w:rsidDel="00F4165D" w:rsidRDefault="00E1541D">
      <w:pPr>
        <w:rPr>
          <w:del w:id="2356" w:author="Auteur"/>
          <w:noProof/>
        </w:rPr>
      </w:pPr>
    </w:p>
    <w:p w14:paraId="19E90075" w14:textId="7BF1E959" w:rsidR="00E1541D" w:rsidDel="00F4165D" w:rsidRDefault="008E016C">
      <w:pPr>
        <w:rPr>
          <w:del w:id="2357" w:author="Auteur"/>
          <w:noProof/>
        </w:rPr>
      </w:pPr>
      <w:del w:id="2358" w:author="Auteur">
        <w:r w:rsidDel="00F4165D">
          <w:rPr>
            <w:noProof/>
          </w:rPr>
          <w:drawing>
            <wp:anchor distT="0" distB="0" distL="114300" distR="114300" simplePos="0" relativeHeight="251709440" behindDoc="0" locked="0" layoutInCell="1" allowOverlap="1" wp14:anchorId="1CE1A53E" wp14:editId="31376A93">
              <wp:simplePos x="0" y="0"/>
              <wp:positionH relativeFrom="margin">
                <wp:align>center</wp:align>
              </wp:positionH>
              <wp:positionV relativeFrom="page">
                <wp:posOffset>1169182</wp:posOffset>
              </wp:positionV>
              <wp:extent cx="5196205" cy="3920490"/>
              <wp:effectExtent l="0" t="0" r="4445" b="3810"/>
              <wp:wrapSquare wrapText="bothSides"/>
              <wp:docPr id="1422890316"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96205" cy="3920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41D" w:rsidDel="00F4165D">
          <w:rPr>
            <w:noProof/>
          </w:rPr>
          <w:delText xml:space="preserve">Egalement, nous pouvons voir ici que l’accés au dossier des autres postes de l’établissement lui sont bien refusés : </w:delText>
        </w:r>
      </w:del>
    </w:p>
    <w:p w14:paraId="438545E4" w14:textId="0A91FE63" w:rsidR="008E016C" w:rsidDel="00F4165D" w:rsidRDefault="008E016C">
      <w:pPr>
        <w:rPr>
          <w:del w:id="2359" w:author="Auteur"/>
          <w:noProof/>
        </w:rPr>
      </w:pPr>
    </w:p>
    <w:p w14:paraId="0397A9B7" w14:textId="1DD8C39B" w:rsidR="008E016C" w:rsidDel="00F4165D" w:rsidRDefault="008E016C">
      <w:pPr>
        <w:rPr>
          <w:del w:id="2360" w:author="Auteur"/>
          <w:noProof/>
        </w:rPr>
      </w:pPr>
    </w:p>
    <w:p w14:paraId="4D1AE97B" w14:textId="1FD4C829" w:rsidR="008E016C" w:rsidDel="00F4165D" w:rsidRDefault="008E016C">
      <w:pPr>
        <w:rPr>
          <w:del w:id="2361" w:author="Auteur"/>
          <w:noProof/>
        </w:rPr>
      </w:pPr>
    </w:p>
    <w:p w14:paraId="572C182E" w14:textId="410F7EDF" w:rsidR="008E016C" w:rsidDel="00F4165D" w:rsidRDefault="008E016C">
      <w:pPr>
        <w:rPr>
          <w:del w:id="2362" w:author="Auteur"/>
          <w:noProof/>
        </w:rPr>
      </w:pPr>
    </w:p>
    <w:p w14:paraId="4A5F6849" w14:textId="0A8310C6" w:rsidR="008E016C" w:rsidDel="00F4165D" w:rsidRDefault="008E016C">
      <w:pPr>
        <w:rPr>
          <w:del w:id="2363" w:author="Auteur"/>
          <w:noProof/>
        </w:rPr>
      </w:pPr>
    </w:p>
    <w:p w14:paraId="68E71405" w14:textId="612734A6" w:rsidR="008E016C" w:rsidDel="00F4165D" w:rsidRDefault="008E016C">
      <w:pPr>
        <w:rPr>
          <w:del w:id="2364" w:author="Auteur"/>
          <w:noProof/>
        </w:rPr>
      </w:pPr>
    </w:p>
    <w:p w14:paraId="5BA55229" w14:textId="381BB167" w:rsidR="008E016C" w:rsidDel="00F4165D" w:rsidRDefault="008E016C">
      <w:pPr>
        <w:rPr>
          <w:del w:id="2365" w:author="Auteur"/>
          <w:noProof/>
        </w:rPr>
      </w:pPr>
    </w:p>
    <w:p w14:paraId="761183D3" w14:textId="197181E1" w:rsidR="008E016C" w:rsidDel="00F4165D" w:rsidRDefault="008E016C">
      <w:pPr>
        <w:rPr>
          <w:del w:id="2366" w:author="Auteur"/>
          <w:noProof/>
        </w:rPr>
      </w:pPr>
    </w:p>
    <w:p w14:paraId="76317C9E" w14:textId="329056D4" w:rsidR="008E016C" w:rsidDel="00F4165D" w:rsidRDefault="008E016C">
      <w:pPr>
        <w:rPr>
          <w:del w:id="2367" w:author="Auteur"/>
          <w:noProof/>
        </w:rPr>
      </w:pPr>
    </w:p>
    <w:p w14:paraId="3EE4E4CC" w14:textId="665FBE6F" w:rsidR="008E016C" w:rsidDel="00F4165D" w:rsidRDefault="008E016C">
      <w:pPr>
        <w:rPr>
          <w:del w:id="2368" w:author="Auteur"/>
          <w:noProof/>
        </w:rPr>
      </w:pPr>
    </w:p>
    <w:p w14:paraId="67682D7D" w14:textId="021983BE" w:rsidR="008E016C" w:rsidDel="00F4165D" w:rsidRDefault="008E016C">
      <w:pPr>
        <w:rPr>
          <w:del w:id="2369" w:author="Auteur"/>
          <w:noProof/>
        </w:rPr>
      </w:pPr>
    </w:p>
    <w:p w14:paraId="55807E97" w14:textId="27DFB437" w:rsidR="008E016C" w:rsidDel="00F4165D" w:rsidRDefault="008E016C">
      <w:pPr>
        <w:rPr>
          <w:del w:id="2370" w:author="Auteur"/>
          <w:noProof/>
        </w:rPr>
      </w:pPr>
    </w:p>
    <w:p w14:paraId="3CD3358B" w14:textId="4C11718E" w:rsidR="008E016C" w:rsidDel="00F4165D" w:rsidRDefault="008E016C">
      <w:pPr>
        <w:rPr>
          <w:del w:id="2371" w:author="Auteur"/>
          <w:noProof/>
        </w:rPr>
      </w:pPr>
    </w:p>
    <w:p w14:paraId="2F4DDCDE" w14:textId="543E41AE" w:rsidR="008E016C" w:rsidDel="00F4165D" w:rsidRDefault="008E016C">
      <w:pPr>
        <w:rPr>
          <w:del w:id="2372" w:author="Auteur"/>
          <w:noProof/>
        </w:rPr>
      </w:pPr>
    </w:p>
    <w:p w14:paraId="1361576F" w14:textId="736A9C08" w:rsidR="008E016C" w:rsidDel="00F4165D" w:rsidRDefault="008E016C">
      <w:pPr>
        <w:rPr>
          <w:del w:id="2373" w:author="Auteur"/>
          <w:noProof/>
        </w:rPr>
      </w:pPr>
    </w:p>
    <w:p w14:paraId="4FFF58C7" w14:textId="5BF0C75B" w:rsidR="008E016C" w:rsidDel="00F4165D" w:rsidRDefault="008E016C">
      <w:pPr>
        <w:rPr>
          <w:del w:id="2374" w:author="Auteur"/>
          <w:noProof/>
        </w:rPr>
      </w:pPr>
    </w:p>
    <w:p w14:paraId="4C20EBEB" w14:textId="3F1CCFFE" w:rsidR="008E016C" w:rsidDel="00F4165D" w:rsidRDefault="008E016C">
      <w:pPr>
        <w:rPr>
          <w:del w:id="2375" w:author="Auteur"/>
          <w:noProof/>
        </w:rPr>
      </w:pPr>
    </w:p>
    <w:p w14:paraId="061DDCA8" w14:textId="4F640642" w:rsidR="008E016C" w:rsidDel="00F4165D" w:rsidRDefault="008E016C">
      <w:pPr>
        <w:rPr>
          <w:del w:id="2376" w:author="Auteur"/>
          <w:noProof/>
        </w:rPr>
      </w:pPr>
    </w:p>
    <w:p w14:paraId="12BE7763" w14:textId="4B50FAA7" w:rsidR="008E016C" w:rsidDel="00F4165D" w:rsidRDefault="008E016C">
      <w:pPr>
        <w:rPr>
          <w:del w:id="2377" w:author="Auteur"/>
          <w:noProof/>
        </w:rPr>
      </w:pPr>
    </w:p>
    <w:p w14:paraId="28F7B36E" w14:textId="7CACA8FD" w:rsidR="008E016C" w:rsidDel="00F4165D" w:rsidRDefault="008E016C">
      <w:pPr>
        <w:rPr>
          <w:del w:id="2378" w:author="Auteur"/>
          <w:noProof/>
        </w:rPr>
      </w:pPr>
    </w:p>
    <w:p w14:paraId="65957BD5" w14:textId="06DBE754" w:rsidR="008E016C" w:rsidDel="00F4165D" w:rsidRDefault="008E016C">
      <w:pPr>
        <w:rPr>
          <w:del w:id="2379" w:author="Auteur"/>
          <w:noProof/>
        </w:rPr>
      </w:pPr>
    </w:p>
    <w:p w14:paraId="06DF6AB0" w14:textId="3D4626E8" w:rsidR="008E016C" w:rsidDel="00F4165D" w:rsidRDefault="008E016C">
      <w:pPr>
        <w:rPr>
          <w:del w:id="2380" w:author="Auteur"/>
          <w:noProof/>
        </w:rPr>
      </w:pPr>
    </w:p>
    <w:p w14:paraId="2FE9EAE8" w14:textId="474F5E42" w:rsidR="008E016C" w:rsidDel="00F4165D" w:rsidRDefault="008E016C">
      <w:pPr>
        <w:rPr>
          <w:del w:id="2381" w:author="Auteur"/>
          <w:noProof/>
        </w:rPr>
      </w:pPr>
    </w:p>
    <w:p w14:paraId="7370549A" w14:textId="7264C2CD" w:rsidR="008E016C" w:rsidDel="00F4165D" w:rsidRDefault="005E1F75">
      <w:pPr>
        <w:rPr>
          <w:del w:id="2382" w:author="Auteur"/>
          <w:noProof/>
        </w:rPr>
      </w:pPr>
      <w:del w:id="2383" w:author="Auteur">
        <w:r w:rsidDel="00F4165D">
          <w:rPr>
            <w:noProof/>
          </w:rPr>
          <w:drawing>
            <wp:anchor distT="0" distB="0" distL="114300" distR="114300" simplePos="0" relativeHeight="251710464" behindDoc="0" locked="0" layoutInCell="1" allowOverlap="1" wp14:anchorId="299D048B" wp14:editId="26AE0B0C">
              <wp:simplePos x="0" y="0"/>
              <wp:positionH relativeFrom="margin">
                <wp:align>center</wp:align>
              </wp:positionH>
              <wp:positionV relativeFrom="paragraph">
                <wp:posOffset>511712</wp:posOffset>
              </wp:positionV>
              <wp:extent cx="5389245" cy="4227195"/>
              <wp:effectExtent l="0" t="0" r="1905" b="1905"/>
              <wp:wrapSquare wrapText="bothSides"/>
              <wp:docPr id="1005401445"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89245" cy="4227195"/>
                      </a:xfrm>
                      <a:prstGeom prst="rect">
                        <a:avLst/>
                      </a:prstGeom>
                      <a:noFill/>
                      <a:ln>
                        <a:noFill/>
                      </a:ln>
                    </pic:spPr>
                  </pic:pic>
                </a:graphicData>
              </a:graphic>
            </wp:anchor>
          </w:drawing>
        </w:r>
        <w:r w:rsidR="008E016C" w:rsidDel="00F4165D">
          <w:rPr>
            <w:noProof/>
          </w:rPr>
          <w:delText xml:space="preserve">Nous pouvons aussi confirmer qu’elle a bien accés en Lecture/Ecriture au dossier </w:delText>
        </w:r>
        <w:r w:rsidDel="00F4165D">
          <w:rPr>
            <w:noProof/>
          </w:rPr>
          <w:delText>Espace Commun Employés :</w:delText>
        </w:r>
      </w:del>
    </w:p>
    <w:p w14:paraId="1BE793CE" w14:textId="1E921B99" w:rsidR="00AB4DB7" w:rsidDel="00F4165D" w:rsidRDefault="00AB4DB7">
      <w:pPr>
        <w:rPr>
          <w:del w:id="2384" w:author="Auteur"/>
          <w:noProof/>
        </w:rPr>
      </w:pPr>
    </w:p>
    <w:p w14:paraId="1BF2B756" w14:textId="6639906D" w:rsidR="00AB4DB7" w:rsidDel="00F4165D" w:rsidRDefault="00AB4DB7">
      <w:pPr>
        <w:rPr>
          <w:del w:id="2385" w:author="Auteur"/>
          <w:noProof/>
        </w:rPr>
      </w:pPr>
    </w:p>
    <w:p w14:paraId="6DAEF721" w14:textId="49668941" w:rsidR="00AB4DB7" w:rsidDel="00F4165D" w:rsidRDefault="00AB4DB7">
      <w:pPr>
        <w:rPr>
          <w:del w:id="2386" w:author="Auteur"/>
          <w:noProof/>
        </w:rPr>
      </w:pPr>
    </w:p>
    <w:p w14:paraId="2EAD3DA2" w14:textId="7DAC4C6A" w:rsidR="00AB4DB7" w:rsidDel="00F4165D" w:rsidRDefault="00AB4DB7">
      <w:pPr>
        <w:rPr>
          <w:del w:id="2387" w:author="Auteur"/>
          <w:noProof/>
        </w:rPr>
      </w:pPr>
    </w:p>
    <w:p w14:paraId="09F61707" w14:textId="55FC7B7D" w:rsidR="00AB4DB7" w:rsidDel="00F4165D" w:rsidRDefault="00AB4DB7">
      <w:pPr>
        <w:rPr>
          <w:del w:id="2388" w:author="Auteur"/>
          <w:noProof/>
        </w:rPr>
      </w:pPr>
    </w:p>
    <w:p w14:paraId="24045D63" w14:textId="521A4359" w:rsidR="00AB4DB7" w:rsidDel="00F4165D" w:rsidRDefault="00AB4DB7">
      <w:pPr>
        <w:rPr>
          <w:del w:id="2389" w:author="Auteur"/>
          <w:noProof/>
        </w:rPr>
      </w:pPr>
    </w:p>
    <w:p w14:paraId="6FE62F90" w14:textId="54969E79" w:rsidR="00AB4DB7" w:rsidDel="00F4165D" w:rsidRDefault="00AB4DB7">
      <w:pPr>
        <w:rPr>
          <w:del w:id="2390" w:author="Auteur"/>
          <w:noProof/>
        </w:rPr>
      </w:pPr>
    </w:p>
    <w:p w14:paraId="72CEEA76" w14:textId="314A6C70" w:rsidR="00AB4DB7" w:rsidDel="00F4165D" w:rsidRDefault="00AB4DB7">
      <w:pPr>
        <w:rPr>
          <w:del w:id="2391" w:author="Auteur"/>
          <w:noProof/>
        </w:rPr>
      </w:pPr>
    </w:p>
    <w:p w14:paraId="7DC06FCE" w14:textId="0F2ECE6C" w:rsidR="00AB4DB7" w:rsidDel="00F4165D" w:rsidRDefault="00AB4DB7">
      <w:pPr>
        <w:rPr>
          <w:del w:id="2392" w:author="Auteur"/>
          <w:noProof/>
        </w:rPr>
      </w:pPr>
    </w:p>
    <w:p w14:paraId="19623B24" w14:textId="11B1AE86" w:rsidR="00AB4DB7" w:rsidDel="00F4165D" w:rsidRDefault="00AB4DB7">
      <w:pPr>
        <w:rPr>
          <w:del w:id="2393" w:author="Auteur"/>
          <w:noProof/>
        </w:rPr>
      </w:pPr>
    </w:p>
    <w:p w14:paraId="1CCE17E7" w14:textId="68810160" w:rsidR="00AB4DB7" w:rsidDel="00F4165D" w:rsidRDefault="00AB4DB7">
      <w:pPr>
        <w:rPr>
          <w:del w:id="2394" w:author="Auteur"/>
          <w:noProof/>
        </w:rPr>
      </w:pPr>
    </w:p>
    <w:p w14:paraId="6FEF46EB" w14:textId="381EB0A5" w:rsidR="00AB4DB7" w:rsidDel="00F4165D" w:rsidRDefault="00AB4DB7">
      <w:pPr>
        <w:rPr>
          <w:del w:id="2395" w:author="Auteur"/>
          <w:noProof/>
        </w:rPr>
      </w:pPr>
    </w:p>
    <w:p w14:paraId="68346086" w14:textId="0C6B6B95" w:rsidR="00AB4DB7" w:rsidDel="00F4165D" w:rsidRDefault="00AB4DB7">
      <w:pPr>
        <w:rPr>
          <w:del w:id="2396" w:author="Auteur"/>
          <w:noProof/>
        </w:rPr>
      </w:pPr>
    </w:p>
    <w:p w14:paraId="771CA275" w14:textId="100AEB1B" w:rsidR="00AB4DB7" w:rsidDel="00F4165D" w:rsidRDefault="00AB4DB7">
      <w:pPr>
        <w:rPr>
          <w:del w:id="2397" w:author="Auteur"/>
          <w:noProof/>
        </w:rPr>
      </w:pPr>
    </w:p>
    <w:p w14:paraId="032E7AD2" w14:textId="0DEA1239" w:rsidR="00AB4DB7" w:rsidDel="00F4165D" w:rsidRDefault="00AB4DB7">
      <w:pPr>
        <w:rPr>
          <w:del w:id="2398" w:author="Auteur"/>
          <w:noProof/>
        </w:rPr>
      </w:pPr>
    </w:p>
    <w:p w14:paraId="5CD74902" w14:textId="67C9DD03" w:rsidR="00AB4DB7" w:rsidDel="00F4165D" w:rsidRDefault="00AB4DB7">
      <w:pPr>
        <w:rPr>
          <w:del w:id="2399" w:author="Auteur"/>
          <w:noProof/>
        </w:rPr>
      </w:pPr>
    </w:p>
    <w:p w14:paraId="3060A101" w14:textId="4630A0CB" w:rsidR="00AB4DB7" w:rsidDel="00F4165D" w:rsidRDefault="00AB4DB7">
      <w:pPr>
        <w:rPr>
          <w:del w:id="2400" w:author="Auteur"/>
          <w:noProof/>
        </w:rPr>
      </w:pPr>
    </w:p>
    <w:p w14:paraId="4B0DEDA7" w14:textId="52956A61" w:rsidR="00AB4DB7" w:rsidDel="00F4165D" w:rsidRDefault="00AB4DB7">
      <w:pPr>
        <w:rPr>
          <w:del w:id="2401" w:author="Auteur"/>
          <w:noProof/>
        </w:rPr>
      </w:pPr>
    </w:p>
    <w:p w14:paraId="21B42EC3" w14:textId="491EF4E3" w:rsidR="00AB4DB7" w:rsidDel="00F4165D" w:rsidRDefault="00AB4DB7">
      <w:pPr>
        <w:rPr>
          <w:del w:id="2402" w:author="Auteur"/>
          <w:noProof/>
        </w:rPr>
      </w:pPr>
    </w:p>
    <w:p w14:paraId="0153C8E5" w14:textId="43A586A6" w:rsidR="00AB4DB7" w:rsidDel="00F4165D" w:rsidRDefault="00AB4DB7">
      <w:pPr>
        <w:rPr>
          <w:del w:id="2403" w:author="Auteur"/>
          <w:noProof/>
        </w:rPr>
      </w:pPr>
    </w:p>
    <w:p w14:paraId="124BB8EB" w14:textId="402B7482" w:rsidR="00AB4DB7" w:rsidDel="00F4165D" w:rsidRDefault="00AB4DB7">
      <w:pPr>
        <w:rPr>
          <w:del w:id="2404" w:author="Auteur"/>
          <w:noProof/>
        </w:rPr>
      </w:pPr>
    </w:p>
    <w:p w14:paraId="27A34FAA" w14:textId="5E216FC6" w:rsidR="00AB4DB7" w:rsidDel="00F4165D" w:rsidRDefault="00AB4DB7">
      <w:pPr>
        <w:rPr>
          <w:del w:id="2405" w:author="Auteur"/>
          <w:noProof/>
        </w:rPr>
      </w:pPr>
    </w:p>
    <w:p w14:paraId="48D439ED" w14:textId="43C9E2E2" w:rsidR="00AB4DB7" w:rsidDel="00F4165D" w:rsidRDefault="00AB4DB7">
      <w:pPr>
        <w:rPr>
          <w:del w:id="2406" w:author="Auteur"/>
          <w:noProof/>
        </w:rPr>
      </w:pPr>
    </w:p>
    <w:p w14:paraId="3336CFD2" w14:textId="4F7607CA" w:rsidR="00AB4DB7" w:rsidDel="00F4165D" w:rsidRDefault="00EC6D89">
      <w:pPr>
        <w:rPr>
          <w:del w:id="2407" w:author="Auteur"/>
          <w:noProof/>
        </w:rPr>
      </w:pPr>
      <w:del w:id="2408" w:author="Auteur">
        <w:r w:rsidDel="00F4165D">
          <w:rPr>
            <w:noProof/>
          </w:rPr>
          <w:delText>Dans le dossier Ecole, nous pouvons confirmer que ClaudineDirectrice n’a pas accés au dossier privé professeurs :</w:delText>
        </w:r>
      </w:del>
    </w:p>
    <w:p w14:paraId="39152993" w14:textId="57C3A7C9" w:rsidR="00D55356" w:rsidDel="00F4165D" w:rsidRDefault="00D55356">
      <w:pPr>
        <w:rPr>
          <w:del w:id="2409" w:author="Auteur"/>
          <w:noProof/>
        </w:rPr>
      </w:pPr>
      <w:del w:id="2410" w:author="Auteur">
        <w:r w:rsidDel="00F4165D">
          <w:rPr>
            <w:noProof/>
          </w:rPr>
          <w:drawing>
            <wp:anchor distT="0" distB="0" distL="114300" distR="114300" simplePos="0" relativeHeight="251711488" behindDoc="0" locked="0" layoutInCell="1" allowOverlap="1" wp14:anchorId="2F545487" wp14:editId="7EC17041">
              <wp:simplePos x="0" y="0"/>
              <wp:positionH relativeFrom="margin">
                <wp:align>center</wp:align>
              </wp:positionH>
              <wp:positionV relativeFrom="page">
                <wp:posOffset>935990</wp:posOffset>
              </wp:positionV>
              <wp:extent cx="5472430" cy="4114800"/>
              <wp:effectExtent l="0" t="0" r="0" b="0"/>
              <wp:wrapSquare wrapText="bothSides"/>
              <wp:docPr id="181233351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72430" cy="4114800"/>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7B8B39B8" w14:textId="0808A85C" w:rsidR="00D55356" w:rsidDel="00F4165D" w:rsidRDefault="00D55356">
      <w:pPr>
        <w:rPr>
          <w:del w:id="2411" w:author="Auteur"/>
          <w:noProof/>
        </w:rPr>
      </w:pPr>
    </w:p>
    <w:p w14:paraId="4CBB4049" w14:textId="4F2F78D5" w:rsidR="00D55356" w:rsidDel="00F4165D" w:rsidRDefault="00D55356">
      <w:pPr>
        <w:rPr>
          <w:del w:id="2412" w:author="Auteur"/>
          <w:noProof/>
        </w:rPr>
      </w:pPr>
    </w:p>
    <w:p w14:paraId="36D26AAC" w14:textId="6B3B720C" w:rsidR="00D55356" w:rsidDel="00F4165D" w:rsidRDefault="00D55356">
      <w:pPr>
        <w:rPr>
          <w:del w:id="2413" w:author="Auteur"/>
          <w:noProof/>
        </w:rPr>
      </w:pPr>
    </w:p>
    <w:p w14:paraId="2EE26A1C" w14:textId="62931B10" w:rsidR="00D55356" w:rsidDel="00F4165D" w:rsidRDefault="00D55356">
      <w:pPr>
        <w:rPr>
          <w:del w:id="2414" w:author="Auteur"/>
          <w:noProof/>
        </w:rPr>
      </w:pPr>
    </w:p>
    <w:p w14:paraId="01DDAB01" w14:textId="40821372" w:rsidR="00D55356" w:rsidDel="00F4165D" w:rsidRDefault="00D55356">
      <w:pPr>
        <w:rPr>
          <w:del w:id="2415" w:author="Auteur"/>
          <w:noProof/>
        </w:rPr>
      </w:pPr>
    </w:p>
    <w:p w14:paraId="0AAB7E08" w14:textId="5930E610" w:rsidR="00D55356" w:rsidDel="00F4165D" w:rsidRDefault="00D55356">
      <w:pPr>
        <w:rPr>
          <w:del w:id="2416" w:author="Auteur"/>
          <w:noProof/>
        </w:rPr>
      </w:pPr>
    </w:p>
    <w:p w14:paraId="00AF9DFB" w14:textId="43F6D1FF" w:rsidR="00D55356" w:rsidDel="00F4165D" w:rsidRDefault="00D55356">
      <w:pPr>
        <w:rPr>
          <w:del w:id="2417" w:author="Auteur"/>
          <w:noProof/>
        </w:rPr>
      </w:pPr>
    </w:p>
    <w:p w14:paraId="480CFA96" w14:textId="6EE309D6" w:rsidR="00D55356" w:rsidDel="00F4165D" w:rsidRDefault="00D55356">
      <w:pPr>
        <w:rPr>
          <w:del w:id="2418" w:author="Auteur"/>
          <w:noProof/>
        </w:rPr>
      </w:pPr>
    </w:p>
    <w:p w14:paraId="608B6F2C" w14:textId="16FD4DA8" w:rsidR="00D55356" w:rsidDel="00F4165D" w:rsidRDefault="00D55356">
      <w:pPr>
        <w:rPr>
          <w:del w:id="2419" w:author="Auteur"/>
          <w:noProof/>
        </w:rPr>
      </w:pPr>
    </w:p>
    <w:p w14:paraId="6610460F" w14:textId="0E98E3B3" w:rsidR="00D55356" w:rsidDel="00F4165D" w:rsidRDefault="00D55356">
      <w:pPr>
        <w:rPr>
          <w:del w:id="2420" w:author="Auteur"/>
          <w:noProof/>
        </w:rPr>
      </w:pPr>
    </w:p>
    <w:p w14:paraId="12A43B2C" w14:textId="1A641050" w:rsidR="00D55356" w:rsidDel="00F4165D" w:rsidRDefault="00D55356">
      <w:pPr>
        <w:rPr>
          <w:del w:id="2421" w:author="Auteur"/>
          <w:noProof/>
        </w:rPr>
      </w:pPr>
    </w:p>
    <w:p w14:paraId="36A44874" w14:textId="0BD28F14" w:rsidR="00D55356" w:rsidDel="00F4165D" w:rsidRDefault="00D55356">
      <w:pPr>
        <w:rPr>
          <w:del w:id="2422" w:author="Auteur"/>
          <w:noProof/>
        </w:rPr>
      </w:pPr>
    </w:p>
    <w:p w14:paraId="57D57FB8" w14:textId="27C7A6B8" w:rsidR="00D55356" w:rsidDel="00F4165D" w:rsidRDefault="00D55356">
      <w:pPr>
        <w:rPr>
          <w:del w:id="2423" w:author="Auteur"/>
          <w:noProof/>
        </w:rPr>
      </w:pPr>
    </w:p>
    <w:p w14:paraId="51F99EF3" w14:textId="31539A04" w:rsidR="00D55356" w:rsidDel="00F4165D" w:rsidRDefault="00D55356">
      <w:pPr>
        <w:rPr>
          <w:del w:id="2424" w:author="Auteur"/>
          <w:noProof/>
        </w:rPr>
      </w:pPr>
    </w:p>
    <w:p w14:paraId="54A69316" w14:textId="6F4855A1" w:rsidR="00D55356" w:rsidDel="00F4165D" w:rsidRDefault="00D55356">
      <w:pPr>
        <w:rPr>
          <w:del w:id="2425" w:author="Auteur"/>
          <w:noProof/>
        </w:rPr>
      </w:pPr>
    </w:p>
    <w:p w14:paraId="76457D1D" w14:textId="4509FAF2" w:rsidR="00D55356" w:rsidDel="00F4165D" w:rsidRDefault="00D55356">
      <w:pPr>
        <w:rPr>
          <w:del w:id="2426" w:author="Auteur"/>
          <w:noProof/>
        </w:rPr>
      </w:pPr>
    </w:p>
    <w:p w14:paraId="6F220FA1" w14:textId="2AED00B0" w:rsidR="00D55356" w:rsidDel="00F4165D" w:rsidRDefault="00D55356">
      <w:pPr>
        <w:rPr>
          <w:del w:id="2427" w:author="Auteur"/>
          <w:noProof/>
        </w:rPr>
      </w:pPr>
    </w:p>
    <w:p w14:paraId="12209FE2" w14:textId="6140338E" w:rsidR="00D55356" w:rsidDel="00F4165D" w:rsidRDefault="00D55356">
      <w:pPr>
        <w:rPr>
          <w:del w:id="2428" w:author="Auteur"/>
          <w:noProof/>
        </w:rPr>
      </w:pPr>
    </w:p>
    <w:p w14:paraId="551534A3" w14:textId="7706C3B2" w:rsidR="00D55356" w:rsidDel="00F4165D" w:rsidRDefault="00D55356">
      <w:pPr>
        <w:rPr>
          <w:del w:id="2429" w:author="Auteur"/>
          <w:noProof/>
        </w:rPr>
      </w:pPr>
    </w:p>
    <w:p w14:paraId="42C2D786" w14:textId="598E8032" w:rsidR="00D55356" w:rsidDel="00F4165D" w:rsidRDefault="00D55356">
      <w:pPr>
        <w:rPr>
          <w:del w:id="2430" w:author="Auteur"/>
          <w:noProof/>
        </w:rPr>
      </w:pPr>
    </w:p>
    <w:p w14:paraId="05382F78" w14:textId="4AD8D3CF" w:rsidR="00D55356" w:rsidDel="00F4165D" w:rsidRDefault="00D55356">
      <w:pPr>
        <w:rPr>
          <w:del w:id="2431" w:author="Auteur"/>
          <w:noProof/>
        </w:rPr>
      </w:pPr>
    </w:p>
    <w:p w14:paraId="361F52EB" w14:textId="7B427746" w:rsidR="00D55356" w:rsidDel="00F4165D" w:rsidRDefault="00D55356">
      <w:pPr>
        <w:rPr>
          <w:del w:id="2432" w:author="Auteur"/>
          <w:noProof/>
        </w:rPr>
      </w:pPr>
    </w:p>
    <w:p w14:paraId="2635F2C7" w14:textId="3FE6B8C8" w:rsidR="00D55356" w:rsidDel="00F4165D" w:rsidRDefault="00D55356">
      <w:pPr>
        <w:rPr>
          <w:del w:id="2433" w:author="Auteur"/>
          <w:noProof/>
        </w:rPr>
      </w:pPr>
    </w:p>
    <w:p w14:paraId="2BC445B7" w14:textId="14090AD4" w:rsidR="00D55356" w:rsidDel="00F4165D" w:rsidRDefault="00D55356">
      <w:pPr>
        <w:rPr>
          <w:del w:id="2434" w:author="Auteur"/>
          <w:noProof/>
        </w:rPr>
      </w:pPr>
      <w:del w:id="2435" w:author="Auteur">
        <w:r w:rsidDel="00F4165D">
          <w:rPr>
            <w:noProof/>
          </w:rPr>
          <w:drawing>
            <wp:anchor distT="0" distB="0" distL="114300" distR="114300" simplePos="0" relativeHeight="251712512" behindDoc="0" locked="0" layoutInCell="1" allowOverlap="1" wp14:anchorId="24FF843A" wp14:editId="6DEABBDD">
              <wp:simplePos x="0" y="0"/>
              <wp:positionH relativeFrom="margin">
                <wp:align>center</wp:align>
              </wp:positionH>
              <wp:positionV relativeFrom="page">
                <wp:posOffset>5638528</wp:posOffset>
              </wp:positionV>
              <wp:extent cx="5644515" cy="4255770"/>
              <wp:effectExtent l="0" t="0" r="0" b="0"/>
              <wp:wrapSquare wrapText="bothSides"/>
              <wp:docPr id="29154924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44515" cy="4255770"/>
                      </a:xfrm>
                      <a:prstGeom prst="rect">
                        <a:avLst/>
                      </a:prstGeom>
                      <a:noFill/>
                      <a:ln>
                        <a:noFill/>
                      </a:ln>
                    </pic:spPr>
                  </pic:pic>
                </a:graphicData>
              </a:graphic>
            </wp:anchor>
          </w:drawing>
        </w:r>
        <w:r w:rsidDel="00F4165D">
          <w:rPr>
            <w:noProof/>
          </w:rPr>
          <w:delText xml:space="preserve">Ni aux dossiers Commun Eleves des trois classes : </w:delText>
        </w:r>
      </w:del>
    </w:p>
    <w:p w14:paraId="580EE091" w14:textId="39F12A87" w:rsidR="00D55356" w:rsidDel="00F4165D" w:rsidRDefault="00D55356">
      <w:pPr>
        <w:rPr>
          <w:del w:id="2436" w:author="Auteur"/>
          <w:noProof/>
        </w:rPr>
      </w:pPr>
    </w:p>
    <w:p w14:paraId="5AD279CD" w14:textId="73F949C4" w:rsidR="00D55356" w:rsidDel="00F4165D" w:rsidRDefault="00D55356">
      <w:pPr>
        <w:rPr>
          <w:del w:id="2437" w:author="Auteur"/>
          <w:noProof/>
        </w:rPr>
      </w:pPr>
    </w:p>
    <w:p w14:paraId="6C84EA58" w14:textId="3D8FE468" w:rsidR="00D55356" w:rsidDel="00F4165D" w:rsidRDefault="00D55356">
      <w:pPr>
        <w:rPr>
          <w:del w:id="2438" w:author="Auteur"/>
          <w:noProof/>
        </w:rPr>
      </w:pPr>
    </w:p>
    <w:p w14:paraId="3D42A84B" w14:textId="543A3B87" w:rsidR="00D55356" w:rsidDel="00F4165D" w:rsidRDefault="00D55356">
      <w:pPr>
        <w:rPr>
          <w:del w:id="2439" w:author="Auteur"/>
          <w:noProof/>
        </w:rPr>
      </w:pPr>
    </w:p>
    <w:p w14:paraId="2BEC13EF" w14:textId="590A8A66" w:rsidR="00D55356" w:rsidDel="00F4165D" w:rsidRDefault="00D55356">
      <w:pPr>
        <w:rPr>
          <w:del w:id="2440" w:author="Auteur"/>
          <w:noProof/>
        </w:rPr>
      </w:pPr>
    </w:p>
    <w:p w14:paraId="286958D2" w14:textId="046C5B87" w:rsidR="00D55356" w:rsidDel="00F4165D" w:rsidRDefault="00D55356">
      <w:pPr>
        <w:rPr>
          <w:del w:id="2441" w:author="Auteur"/>
          <w:noProof/>
        </w:rPr>
      </w:pPr>
    </w:p>
    <w:p w14:paraId="330EF350" w14:textId="4BFFEFCE" w:rsidR="00D55356" w:rsidDel="00F4165D" w:rsidRDefault="00D55356">
      <w:pPr>
        <w:rPr>
          <w:del w:id="2442" w:author="Auteur"/>
          <w:noProof/>
        </w:rPr>
      </w:pPr>
    </w:p>
    <w:p w14:paraId="0F98BE8B" w14:textId="349FA0A8" w:rsidR="00D55356" w:rsidDel="00F4165D" w:rsidRDefault="00D55356">
      <w:pPr>
        <w:rPr>
          <w:del w:id="2443" w:author="Auteur"/>
          <w:noProof/>
        </w:rPr>
      </w:pPr>
    </w:p>
    <w:p w14:paraId="3535DFC9" w14:textId="6AE3194E" w:rsidR="00D55356" w:rsidDel="00F4165D" w:rsidRDefault="00D55356">
      <w:pPr>
        <w:rPr>
          <w:del w:id="2444" w:author="Auteur"/>
          <w:noProof/>
        </w:rPr>
      </w:pPr>
    </w:p>
    <w:p w14:paraId="47BA01E8" w14:textId="254EC218" w:rsidR="00D55356" w:rsidDel="00F4165D" w:rsidRDefault="00D55356">
      <w:pPr>
        <w:rPr>
          <w:del w:id="2445" w:author="Auteur"/>
          <w:noProof/>
        </w:rPr>
      </w:pPr>
    </w:p>
    <w:p w14:paraId="6E073809" w14:textId="5978D6D4" w:rsidR="00D55356" w:rsidDel="00F4165D" w:rsidRDefault="00D55356">
      <w:pPr>
        <w:rPr>
          <w:del w:id="2446" w:author="Auteur"/>
          <w:noProof/>
        </w:rPr>
      </w:pPr>
    </w:p>
    <w:p w14:paraId="10B67EE5" w14:textId="0BD66121" w:rsidR="00D55356" w:rsidDel="00F4165D" w:rsidRDefault="00D55356">
      <w:pPr>
        <w:rPr>
          <w:del w:id="2447" w:author="Auteur"/>
          <w:noProof/>
        </w:rPr>
      </w:pPr>
    </w:p>
    <w:p w14:paraId="55F607B1" w14:textId="3A58E7DC" w:rsidR="00D55356" w:rsidDel="00F4165D" w:rsidRDefault="00D55356">
      <w:pPr>
        <w:rPr>
          <w:del w:id="2448" w:author="Auteur"/>
          <w:noProof/>
        </w:rPr>
      </w:pPr>
    </w:p>
    <w:p w14:paraId="2D049E16" w14:textId="7FC3B796" w:rsidR="00D55356" w:rsidDel="00F4165D" w:rsidRDefault="00D55356">
      <w:pPr>
        <w:rPr>
          <w:del w:id="2449" w:author="Auteur"/>
          <w:noProof/>
        </w:rPr>
      </w:pPr>
    </w:p>
    <w:p w14:paraId="74F44868" w14:textId="1266FF70" w:rsidR="00D55356" w:rsidDel="00F4165D" w:rsidRDefault="00D55356">
      <w:pPr>
        <w:rPr>
          <w:del w:id="2450" w:author="Auteur"/>
          <w:noProof/>
        </w:rPr>
      </w:pPr>
    </w:p>
    <w:p w14:paraId="16B2E95D" w14:textId="14622E9A" w:rsidR="00D55356" w:rsidDel="00F4165D" w:rsidRDefault="00D55356">
      <w:pPr>
        <w:rPr>
          <w:del w:id="2451" w:author="Auteur"/>
          <w:noProof/>
        </w:rPr>
      </w:pPr>
    </w:p>
    <w:p w14:paraId="2A3A0412" w14:textId="15A2854B" w:rsidR="00D55356" w:rsidDel="00F4165D" w:rsidRDefault="00D55356">
      <w:pPr>
        <w:rPr>
          <w:del w:id="2452" w:author="Auteur"/>
          <w:noProof/>
        </w:rPr>
      </w:pPr>
    </w:p>
    <w:p w14:paraId="33E85EFE" w14:textId="16E03C54" w:rsidR="00D55356" w:rsidDel="00F4165D" w:rsidRDefault="00D55356">
      <w:pPr>
        <w:rPr>
          <w:del w:id="2453" w:author="Auteur"/>
          <w:noProof/>
        </w:rPr>
      </w:pPr>
    </w:p>
    <w:p w14:paraId="7BE79CEB" w14:textId="33773131" w:rsidR="00D55356" w:rsidDel="00F4165D" w:rsidRDefault="00D55356">
      <w:pPr>
        <w:rPr>
          <w:del w:id="2454" w:author="Auteur"/>
          <w:noProof/>
        </w:rPr>
      </w:pPr>
    </w:p>
    <w:p w14:paraId="50407FDA" w14:textId="7EA6F3FF" w:rsidR="00D55356" w:rsidDel="00F4165D" w:rsidRDefault="00D55356">
      <w:pPr>
        <w:rPr>
          <w:del w:id="2455" w:author="Auteur"/>
          <w:noProof/>
        </w:rPr>
      </w:pPr>
    </w:p>
    <w:p w14:paraId="216548C9" w14:textId="65EB7D9D" w:rsidR="00D55356" w:rsidDel="00F4165D" w:rsidRDefault="00D55356">
      <w:pPr>
        <w:rPr>
          <w:del w:id="2456" w:author="Auteur"/>
          <w:noProof/>
        </w:rPr>
      </w:pPr>
    </w:p>
    <w:p w14:paraId="0B59ADE2" w14:textId="163ED32B" w:rsidR="00D55356" w:rsidDel="00F4165D" w:rsidRDefault="00D55356">
      <w:pPr>
        <w:rPr>
          <w:del w:id="2457" w:author="Auteur"/>
          <w:noProof/>
        </w:rPr>
      </w:pPr>
    </w:p>
    <w:p w14:paraId="140654D7" w14:textId="0337D804" w:rsidR="00D55356" w:rsidDel="00F4165D" w:rsidRDefault="00D55356">
      <w:pPr>
        <w:rPr>
          <w:del w:id="2458" w:author="Auteur"/>
          <w:noProof/>
        </w:rPr>
      </w:pPr>
    </w:p>
    <w:p w14:paraId="36E7F214" w14:textId="1066B832" w:rsidR="00D55356" w:rsidDel="00F4165D" w:rsidRDefault="00D55356">
      <w:pPr>
        <w:rPr>
          <w:del w:id="2459" w:author="Auteur"/>
          <w:noProof/>
        </w:rPr>
      </w:pPr>
    </w:p>
    <w:p w14:paraId="2E601C0E" w14:textId="4FB5061F" w:rsidR="00D55356" w:rsidDel="00F4165D" w:rsidRDefault="00D55356">
      <w:pPr>
        <w:rPr>
          <w:del w:id="2460" w:author="Auteur"/>
          <w:noProof/>
        </w:rPr>
      </w:pPr>
    </w:p>
    <w:p w14:paraId="5DAE00C7" w14:textId="2D81AD5E" w:rsidR="00680D95" w:rsidDel="00F4165D" w:rsidRDefault="00D55356">
      <w:pPr>
        <w:rPr>
          <w:del w:id="2461" w:author="Auteur"/>
          <w:noProof/>
        </w:rPr>
      </w:pPr>
      <w:del w:id="2462" w:author="Auteur">
        <w:r w:rsidDel="00F4165D">
          <w:rPr>
            <w:noProof/>
          </w:rPr>
          <w:delText xml:space="preserve">Cependant, nous pouvons également confirmer que l’utilisateur ClaudineDirectrice a accés, et en lecture seulement, aux dossiers Commun Professeurs </w:delText>
        </w:r>
        <w:r w:rsidR="00680D95" w:rsidDel="00F4165D">
          <w:rPr>
            <w:noProof/>
          </w:rPr>
          <w:delText>de chaques classe, puisqu’elle est un membre de l’administration de l’établissement. Comme indiqué dans le cahier des charges, l’accés ne se fait qu’en Lecture, la preuve avec la capture d’écran suivante lorsque l’on tente de créer un fichier dans le dossier :</w:delText>
        </w:r>
      </w:del>
    </w:p>
    <w:p w14:paraId="538D1C74" w14:textId="62E4B967" w:rsidR="00680D95" w:rsidDel="00F4165D" w:rsidRDefault="00680D95">
      <w:pPr>
        <w:rPr>
          <w:del w:id="2463" w:author="Auteur"/>
          <w:noProof/>
        </w:rPr>
      </w:pPr>
    </w:p>
    <w:p w14:paraId="1DA05745" w14:textId="7BA97E7A" w:rsidR="00680D95" w:rsidDel="00F4165D" w:rsidRDefault="00680D95">
      <w:pPr>
        <w:rPr>
          <w:del w:id="2464" w:author="Auteur"/>
          <w:noProof/>
        </w:rPr>
      </w:pPr>
    </w:p>
    <w:p w14:paraId="68DD4514" w14:textId="2963307F" w:rsidR="00D55356" w:rsidDel="00F4165D" w:rsidRDefault="00680D95">
      <w:pPr>
        <w:rPr>
          <w:del w:id="2465" w:author="Auteur"/>
          <w:noProof/>
        </w:rPr>
      </w:pPr>
      <w:del w:id="2466" w:author="Auteur">
        <w:r w:rsidDel="00F4165D">
          <w:rPr>
            <w:noProof/>
          </w:rPr>
          <w:drawing>
            <wp:inline distT="0" distB="0" distL="0" distR="0" wp14:anchorId="0DE664C6" wp14:editId="4AB5B545">
              <wp:extent cx="6771005" cy="5061585"/>
              <wp:effectExtent l="0" t="0" r="0" b="5715"/>
              <wp:docPr id="1789839922"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771005" cy="5061585"/>
                      </a:xfrm>
                      <a:prstGeom prst="rect">
                        <a:avLst/>
                      </a:prstGeom>
                      <a:noFill/>
                      <a:ln>
                        <a:noFill/>
                      </a:ln>
                    </pic:spPr>
                  </pic:pic>
                </a:graphicData>
              </a:graphic>
            </wp:inline>
          </w:drawing>
        </w:r>
      </w:del>
    </w:p>
    <w:p w14:paraId="6EEF9F8E" w14:textId="5D484D7B" w:rsidR="00680D95" w:rsidDel="00F4165D" w:rsidRDefault="00680D95">
      <w:pPr>
        <w:rPr>
          <w:del w:id="2467" w:author="Auteur"/>
          <w:noProof/>
        </w:rPr>
      </w:pPr>
    </w:p>
    <w:p w14:paraId="2F84C695" w14:textId="0F77C311" w:rsidR="00680D95" w:rsidDel="00F4165D" w:rsidRDefault="00680D95">
      <w:pPr>
        <w:rPr>
          <w:del w:id="2468" w:author="Auteur"/>
          <w:noProof/>
        </w:rPr>
      </w:pPr>
      <w:del w:id="2469" w:author="Auteur">
        <w:r w:rsidDel="00F4165D">
          <w:rPr>
            <w:noProof/>
          </w:rPr>
          <w:delText>Tou</w:delText>
        </w:r>
        <w:r w:rsidR="00547949" w:rsidDel="00F4165D">
          <w:rPr>
            <w:noProof/>
          </w:rPr>
          <w:delText>t</w:delText>
        </w:r>
        <w:r w:rsidDel="00F4165D">
          <w:rPr>
            <w:noProof/>
          </w:rPr>
          <w:delText xml:space="preserve"> nos test de sécurité sont donc concluants, toutes les stratégies de groupe, de partage et de sécurité étant entièrement fonctionnelles et conforme aux attentes du cahier des charges.</w:delText>
        </w:r>
      </w:del>
    </w:p>
    <w:p w14:paraId="7BFE443A" w14:textId="0083208C" w:rsidR="00662527" w:rsidDel="00F4165D" w:rsidRDefault="00662527">
      <w:pPr>
        <w:rPr>
          <w:del w:id="2470" w:author="Auteur"/>
          <w:noProof/>
        </w:rPr>
      </w:pPr>
    </w:p>
    <w:p w14:paraId="78CB4389" w14:textId="6B5AD0AC" w:rsidR="00662527" w:rsidDel="00F4165D" w:rsidRDefault="00547949">
      <w:pPr>
        <w:rPr>
          <w:del w:id="2471" w:author="Auteur"/>
          <w:noProof/>
        </w:rPr>
      </w:pPr>
      <w:del w:id="2472" w:author="Auteur">
        <w:r w:rsidDel="00F4165D">
          <w:rPr>
            <w:noProof/>
          </w:rPr>
          <w:delText>Le serveur est donc pr</w:delText>
        </w:r>
        <w:r w:rsidR="00910E56" w:rsidDel="00F4165D">
          <w:rPr>
            <w:noProof/>
          </w:rPr>
          <w:delText>êt</w:delText>
        </w:r>
        <w:r w:rsidDel="00F4165D">
          <w:rPr>
            <w:noProof/>
          </w:rPr>
          <w:delText xml:space="preserve"> pour une utilisation </w:delText>
        </w:r>
        <w:r w:rsidR="00910E56" w:rsidDel="00F4165D">
          <w:rPr>
            <w:noProof/>
          </w:rPr>
          <w:delText xml:space="preserve">au sein de l’établissement. Nous pourrons, avant sa mise à disposition, </w:delText>
        </w:r>
        <w:r w:rsidR="004D6714" w:rsidDel="00F4165D">
          <w:rPr>
            <w:noProof/>
          </w:rPr>
          <w:delText xml:space="preserve">rajouter de nouvelles GPO très couramment utilisés au sein d’entreprises, tel que la désactivation de l’invit de commande, ou </w:delText>
        </w:r>
        <w:r w:rsidR="00AA781E" w:rsidDel="00F4165D">
          <w:rPr>
            <w:noProof/>
          </w:rPr>
          <w:delText xml:space="preserve">la désactivation </w:delText>
        </w:r>
        <w:r w:rsidR="0083508F" w:rsidDel="00F4165D">
          <w:rPr>
            <w:noProof/>
          </w:rPr>
          <w:delText xml:space="preserve">de la possibilité d’installer des logiciels non validés par les administrateurs, afin de garantir plus de sécurité </w:delText>
        </w:r>
        <w:r w:rsidR="004B4544" w:rsidDel="00F4165D">
          <w:rPr>
            <w:noProof/>
          </w:rPr>
          <w:delText xml:space="preserve">dans notre serveur. </w:delText>
        </w:r>
      </w:del>
    </w:p>
    <w:p w14:paraId="10FCC2CE" w14:textId="16044FF2" w:rsidR="004B4544" w:rsidDel="00F4165D" w:rsidRDefault="004B4544">
      <w:pPr>
        <w:rPr>
          <w:del w:id="2473" w:author="Auteur"/>
          <w:noProof/>
        </w:rPr>
      </w:pPr>
    </w:p>
    <w:p w14:paraId="214A0A9B" w14:textId="3E7BBB53" w:rsidR="004B4544" w:rsidDel="00F4165D" w:rsidRDefault="004B4544">
      <w:pPr>
        <w:rPr>
          <w:del w:id="2474" w:author="Auteur"/>
          <w:noProof/>
        </w:rPr>
      </w:pPr>
    </w:p>
    <w:p w14:paraId="13FA495E" w14:textId="2BCE32C6" w:rsidR="004B4544" w:rsidDel="00F4165D" w:rsidRDefault="004B4544">
      <w:pPr>
        <w:rPr>
          <w:del w:id="2475" w:author="Auteur"/>
          <w:noProof/>
        </w:rPr>
      </w:pPr>
    </w:p>
    <w:p w14:paraId="5F3A5DF9" w14:textId="24C7C5B0" w:rsidR="004B4544" w:rsidDel="00F4165D" w:rsidRDefault="004B4544">
      <w:pPr>
        <w:rPr>
          <w:del w:id="2476" w:author="Auteur"/>
          <w:noProof/>
        </w:rPr>
      </w:pPr>
    </w:p>
    <w:p w14:paraId="2E5F8CE5" w14:textId="1EF7BC9E" w:rsidR="004B4544" w:rsidDel="00F4165D" w:rsidRDefault="004B4544">
      <w:pPr>
        <w:rPr>
          <w:del w:id="2477" w:author="Auteur"/>
          <w:noProof/>
        </w:rPr>
      </w:pPr>
    </w:p>
    <w:p w14:paraId="5E61A436" w14:textId="210BBE69" w:rsidR="004B4544" w:rsidDel="00F4165D" w:rsidRDefault="004B4544">
      <w:pPr>
        <w:rPr>
          <w:del w:id="2478" w:author="Auteur"/>
          <w:noProof/>
        </w:rPr>
      </w:pPr>
    </w:p>
    <w:p w14:paraId="1E511C3C" w14:textId="5A9480C9" w:rsidR="004B4544" w:rsidRPr="004B4544" w:rsidRDefault="004B4544">
      <w:pPr>
        <w:rPr>
          <w:i/>
          <w:iCs/>
          <w:noProof/>
        </w:rPr>
      </w:pPr>
      <w:del w:id="2479" w:author="Auteur">
        <w:r w:rsidDel="00F4165D">
          <w:rPr>
            <w:noProof/>
          </w:rPr>
          <w:tab/>
        </w:r>
        <w:r w:rsidDel="00F4165D">
          <w:rPr>
            <w:noProof/>
          </w:rPr>
          <w:tab/>
        </w:r>
        <w:r w:rsidDel="00F4165D">
          <w:rPr>
            <w:noProof/>
          </w:rPr>
          <w:tab/>
        </w:r>
        <w:r w:rsidDel="00F4165D">
          <w:rPr>
            <w:noProof/>
          </w:rPr>
          <w:tab/>
        </w:r>
        <w:r w:rsidDel="00F4165D">
          <w:rPr>
            <w:noProof/>
          </w:rPr>
          <w:tab/>
        </w:r>
        <w:r w:rsidDel="00F4165D">
          <w:rPr>
            <w:noProof/>
          </w:rPr>
          <w:tab/>
        </w:r>
        <w:r w:rsidDel="00F4165D">
          <w:rPr>
            <w:noProof/>
          </w:rPr>
          <w:tab/>
        </w:r>
        <w:r w:rsidDel="00F4165D">
          <w:rPr>
            <w:noProof/>
          </w:rPr>
          <w:tab/>
        </w:r>
        <w:r w:rsidDel="00F4165D">
          <w:rPr>
            <w:noProof/>
          </w:rPr>
          <w:tab/>
        </w:r>
        <w:r w:rsidDel="00F4165D">
          <w:rPr>
            <w:noProof/>
          </w:rPr>
          <w:tab/>
        </w:r>
        <w:r w:rsidDel="00F4165D">
          <w:rPr>
            <w:noProof/>
          </w:rPr>
          <w:tab/>
        </w:r>
        <w:r w:rsidDel="00F4165D">
          <w:rPr>
            <w:noProof/>
          </w:rPr>
          <w:tab/>
        </w:r>
        <w:r w:rsidRPr="004B4544" w:rsidDel="00F4165D">
          <w:rPr>
            <w:i/>
            <w:iCs/>
            <w:noProof/>
          </w:rPr>
          <w:delText>Cédric Le Meur</w:delText>
        </w:r>
      </w:del>
    </w:p>
    <w:sectPr w:rsidR="004B4544" w:rsidRPr="004B4544" w:rsidSect="00D2320D">
      <w:footerReference w:type="even" r:id="rId115"/>
      <w:footerReference w:type="default" r:id="rId116"/>
      <w:pgSz w:w="11906" w:h="16838" w:code="9"/>
      <w:pgMar w:top="720" w:right="619" w:bottom="1080" w:left="619" w:header="706"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732847" w14:textId="77777777" w:rsidR="0083715B" w:rsidRDefault="0083715B" w:rsidP="001205A1">
      <w:r>
        <w:separator/>
      </w:r>
    </w:p>
  </w:endnote>
  <w:endnote w:type="continuationSeparator" w:id="0">
    <w:p w14:paraId="3DB1A10B" w14:textId="77777777" w:rsidR="0083715B" w:rsidRDefault="0083715B"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00"/>
    <w:family w:val="roman"/>
    <w:pitch w:val="variable"/>
    <w:sig w:usb0="00000287" w:usb1="00000000" w:usb2="00000000" w:usb3="00000000" w:csb0="0000009F" w:csb1="00000000"/>
  </w:font>
  <w:font w:name="Aptos">
    <w:altName w:val="Calibri"/>
    <w:charset w:val="00"/>
    <w:family w:val="swiss"/>
    <w:pitch w:val="variable"/>
    <w:sig w:usb0="20000287" w:usb1="00000003"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Avenir Next LT Pro">
    <w:charset w:val="00"/>
    <w:family w:val="swiss"/>
    <w:pitch w:val="variable"/>
    <w:sig w:usb0="800000EF" w:usb1="5000204A" w:usb2="00000000" w:usb3="00000000" w:csb0="00000093"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697884697"/>
      <w:docPartObj>
        <w:docPartGallery w:val="Page Numbers (Bottom of Page)"/>
        <w:docPartUnique/>
      </w:docPartObj>
    </w:sdtPr>
    <w:sdtEndPr>
      <w:rPr>
        <w:rStyle w:val="Numrodepage"/>
      </w:rPr>
    </w:sdtEndPr>
    <w:sdtContent>
      <w:p w14:paraId="56DA65F5" w14:textId="0659FD7D" w:rsidR="00A16712" w:rsidRDefault="00A16712" w:rsidP="00A16712">
        <w:pPr>
          <w:pStyle w:val="Pieddepage"/>
          <w:framePr w:wrap="none" w:vAnchor="text" w:hAnchor="margin" w:xAlign="right" w:y="1"/>
          <w:rPr>
            <w:rStyle w:val="Numrodepage"/>
          </w:rPr>
        </w:pPr>
        <w:r>
          <w:rPr>
            <w:rStyle w:val="Numrodepage"/>
            <w:lang w:bidi="fr-FR"/>
          </w:rPr>
          <w:fldChar w:fldCharType="begin"/>
        </w:r>
        <w:r>
          <w:rPr>
            <w:rStyle w:val="Numrodepage"/>
            <w:lang w:bidi="fr-FR"/>
          </w:rPr>
          <w:instrText xml:space="preserve"> PAGE </w:instrText>
        </w:r>
        <w:r>
          <w:rPr>
            <w:rStyle w:val="Numrodepage"/>
            <w:lang w:bidi="fr-FR"/>
          </w:rPr>
          <w:fldChar w:fldCharType="separate"/>
        </w:r>
        <w:r>
          <w:rPr>
            <w:rStyle w:val="Numrodepage"/>
            <w:noProof/>
            <w:lang w:bidi="fr-FR"/>
          </w:rPr>
          <w:t>2</w:t>
        </w:r>
        <w:r>
          <w:rPr>
            <w:rStyle w:val="Numrodepage"/>
            <w:lang w:bidi="fr-FR"/>
          </w:rPr>
          <w:fldChar w:fldCharType="end"/>
        </w:r>
      </w:p>
    </w:sdtContent>
  </w:sdt>
  <w:p w14:paraId="59CF96CC" w14:textId="77777777" w:rsidR="00A16712" w:rsidRDefault="00A16712" w:rsidP="001205A1">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041358343"/>
      <w:docPartObj>
        <w:docPartGallery w:val="Page Numbers (Bottom of Page)"/>
        <w:docPartUnique/>
      </w:docPartObj>
    </w:sdtPr>
    <w:sdtEndPr>
      <w:rPr>
        <w:rStyle w:val="Numrodepage"/>
      </w:rPr>
    </w:sdtEndPr>
    <w:sdtContent>
      <w:p w14:paraId="77D895C1" w14:textId="1B6CFCBE" w:rsidR="00A16712" w:rsidRDefault="00A16712" w:rsidP="00A16712">
        <w:pPr>
          <w:pStyle w:val="Pieddepage"/>
          <w:framePr w:wrap="none" w:vAnchor="text" w:hAnchor="margin" w:xAlign="right" w:y="1"/>
          <w:rPr>
            <w:rStyle w:val="Numrodepage"/>
          </w:rPr>
        </w:pPr>
        <w:r>
          <w:rPr>
            <w:rStyle w:val="Numrodepage"/>
            <w:lang w:bidi="fr-FR"/>
          </w:rPr>
          <w:fldChar w:fldCharType="begin"/>
        </w:r>
        <w:r>
          <w:rPr>
            <w:rStyle w:val="Numrodepage"/>
            <w:lang w:bidi="fr-FR"/>
          </w:rPr>
          <w:instrText xml:space="preserve"> PAGE </w:instrText>
        </w:r>
        <w:r>
          <w:rPr>
            <w:rStyle w:val="Numrodepage"/>
            <w:lang w:bidi="fr-FR"/>
          </w:rPr>
          <w:fldChar w:fldCharType="separate"/>
        </w:r>
        <w:r>
          <w:rPr>
            <w:rStyle w:val="Numrodepage"/>
            <w:noProof/>
            <w:lang w:bidi="fr-FR"/>
          </w:rPr>
          <w:t>4</w:t>
        </w:r>
        <w:r>
          <w:rPr>
            <w:rStyle w:val="Numrodepage"/>
            <w:lang w:bidi="fr-FR"/>
          </w:rPr>
          <w:fldChar w:fldCharType="end"/>
        </w:r>
      </w:p>
    </w:sdtContent>
  </w:sdt>
  <w:tbl>
    <w:tblPr>
      <w:tblW w:w="10674" w:type="dxa"/>
      <w:tblLayout w:type="fixed"/>
      <w:tblCellMar>
        <w:left w:w="0" w:type="dxa"/>
        <w:right w:w="0" w:type="dxa"/>
      </w:tblCellMar>
      <w:tblLook w:val="0600" w:firstRow="0" w:lastRow="0" w:firstColumn="0" w:lastColumn="0" w:noHBand="1" w:noVBand="1"/>
    </w:tblPr>
    <w:tblGrid>
      <w:gridCol w:w="5395"/>
      <w:gridCol w:w="5279"/>
    </w:tblGrid>
    <w:tr w:rsidR="00A16712" w14:paraId="7088021D" w14:textId="77777777" w:rsidTr="00D2320D">
      <w:tc>
        <w:tcPr>
          <w:tcW w:w="5395" w:type="dxa"/>
        </w:tcPr>
        <w:p w14:paraId="2833F21C" w14:textId="164B9DA2" w:rsidR="00A16712" w:rsidRPr="001205A1" w:rsidRDefault="00A16712" w:rsidP="00C66528">
          <w:pPr>
            <w:pStyle w:val="Pieddepage"/>
          </w:pPr>
          <w:ins w:id="2480" w:author="Auteur">
            <w:r>
              <w:t xml:space="preserve">Evaluation </w:t>
            </w:r>
          </w:ins>
          <w:del w:id="2481" w:author="Auteur">
            <w:r w:rsidDel="00F4165D">
              <w:delText>Serveur de fichiers sous Windows</w:delText>
            </w:r>
          </w:del>
        </w:p>
      </w:tc>
      <w:tc>
        <w:tcPr>
          <w:tcW w:w="5279" w:type="dxa"/>
        </w:tcPr>
        <w:p w14:paraId="6BDBF662" w14:textId="269E1BD3" w:rsidR="00A16712" w:rsidRPr="001205A1" w:rsidRDefault="00A16712" w:rsidP="001205A1">
          <w:pPr>
            <w:pStyle w:val="Pieddepage"/>
          </w:pPr>
        </w:p>
      </w:tc>
    </w:tr>
  </w:tbl>
  <w:p w14:paraId="01005CF2" w14:textId="77777777" w:rsidR="00A16712" w:rsidRDefault="00A1671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89926B" w14:textId="77777777" w:rsidR="0083715B" w:rsidRDefault="0083715B" w:rsidP="001205A1">
      <w:r>
        <w:separator/>
      </w:r>
    </w:p>
  </w:footnote>
  <w:footnote w:type="continuationSeparator" w:id="0">
    <w:p w14:paraId="7C8512E6" w14:textId="77777777" w:rsidR="0083715B" w:rsidRDefault="0083715B" w:rsidP="001205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6E918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91F12"/>
    <w:multiLevelType w:val="multilevel"/>
    <w:tmpl w:val="4980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E7A45"/>
    <w:multiLevelType w:val="multilevel"/>
    <w:tmpl w:val="17AEC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87623"/>
    <w:multiLevelType w:val="hybridMultilevel"/>
    <w:tmpl w:val="BA9C9B10"/>
    <w:lvl w:ilvl="0" w:tplc="85FEC8F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FCA626E"/>
    <w:multiLevelType w:val="hybridMultilevel"/>
    <w:tmpl w:val="04E666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F85C78"/>
    <w:multiLevelType w:val="multilevel"/>
    <w:tmpl w:val="853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730EDB"/>
    <w:multiLevelType w:val="hybridMultilevel"/>
    <w:tmpl w:val="3872CDB0"/>
    <w:lvl w:ilvl="0" w:tplc="D29E783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1712508A"/>
    <w:multiLevelType w:val="hybridMultilevel"/>
    <w:tmpl w:val="DFF0BA3C"/>
    <w:lvl w:ilvl="0" w:tplc="5F1C3C5C">
      <w:start w:val="4"/>
      <w:numFmt w:val="bullet"/>
      <w:lvlText w:val="-"/>
      <w:lvlJc w:val="left"/>
      <w:pPr>
        <w:ind w:left="720" w:hanging="360"/>
      </w:pPr>
      <w:rPr>
        <w:rFonts w:ascii="Segoe UI Symbol" w:eastAsiaTheme="minorHAnsi" w:hAnsi="Segoe UI Symbol" w:cs="Segoe UI 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76F301A"/>
    <w:multiLevelType w:val="multilevel"/>
    <w:tmpl w:val="06D4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ED4B07"/>
    <w:multiLevelType w:val="multilevel"/>
    <w:tmpl w:val="05A03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5B15F5"/>
    <w:multiLevelType w:val="hybridMultilevel"/>
    <w:tmpl w:val="24F405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2A7239E"/>
    <w:multiLevelType w:val="hybridMultilevel"/>
    <w:tmpl w:val="BA6422AA"/>
    <w:lvl w:ilvl="0" w:tplc="1C9E193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91E21E0"/>
    <w:multiLevelType w:val="multilevel"/>
    <w:tmpl w:val="891A1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2A3DA1"/>
    <w:multiLevelType w:val="hybridMultilevel"/>
    <w:tmpl w:val="88BAD552"/>
    <w:lvl w:ilvl="0" w:tplc="81341DDA">
      <w:start w:val="1"/>
      <w:numFmt w:val="decimal"/>
      <w:lvlText w:val="%1-"/>
      <w:lvlJc w:val="left"/>
      <w:pPr>
        <w:ind w:left="1080" w:hanging="360"/>
      </w:pPr>
      <w:rPr>
        <w:rFonts w:hint="default"/>
        <w:b w:val="0"/>
        <w:color w:val="002060"/>
        <w:sz w:val="24"/>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15:restartNumberingAfterBreak="0">
    <w:nsid w:val="32F0366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3364513D"/>
    <w:multiLevelType w:val="hybridMultilevel"/>
    <w:tmpl w:val="04E666A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9E70491"/>
    <w:multiLevelType w:val="hybridMultilevel"/>
    <w:tmpl w:val="83409A94"/>
    <w:lvl w:ilvl="0" w:tplc="1AE639B0">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80B10B8"/>
    <w:multiLevelType w:val="multilevel"/>
    <w:tmpl w:val="47F2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404620"/>
    <w:multiLevelType w:val="multilevel"/>
    <w:tmpl w:val="E78E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80424A"/>
    <w:multiLevelType w:val="hybridMultilevel"/>
    <w:tmpl w:val="04E666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C191127"/>
    <w:multiLevelType w:val="multilevel"/>
    <w:tmpl w:val="62CED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4F1A3B"/>
    <w:multiLevelType w:val="hybridMultilevel"/>
    <w:tmpl w:val="F0440BF8"/>
    <w:lvl w:ilvl="0" w:tplc="35EE57F6">
      <w:start w:val="1"/>
      <w:numFmt w:val="decimal"/>
      <w:lvlText w:val="%1-"/>
      <w:lvlJc w:val="left"/>
      <w:pPr>
        <w:ind w:left="720" w:hanging="360"/>
      </w:pPr>
      <w:rPr>
        <w:rFonts w:hint="default"/>
        <w:b w:val="0"/>
        <w:color w:val="auto"/>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16E0F21"/>
    <w:multiLevelType w:val="hybridMultilevel"/>
    <w:tmpl w:val="B0E83BF4"/>
    <w:lvl w:ilvl="0" w:tplc="2990CC00">
      <w:start w:val="1"/>
      <w:numFmt w:val="decimal"/>
      <w:lvlText w:val="%1-"/>
      <w:lvlJc w:val="left"/>
      <w:pPr>
        <w:ind w:left="785" w:hanging="360"/>
      </w:pPr>
      <w:rPr>
        <w:rFonts w:ascii="Aptos" w:eastAsiaTheme="majorEastAsia" w:hAnsi="Apto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2354601"/>
    <w:multiLevelType w:val="multilevel"/>
    <w:tmpl w:val="C1BC0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502EA9"/>
    <w:multiLevelType w:val="hybridMultilevel"/>
    <w:tmpl w:val="A72489A4"/>
    <w:lvl w:ilvl="0" w:tplc="FD92768E">
      <w:start w:val="1"/>
      <w:numFmt w:val="decimal"/>
      <w:lvlText w:val="%1-"/>
      <w:lvlJc w:val="left"/>
      <w:pPr>
        <w:ind w:left="720" w:hanging="360"/>
      </w:pPr>
      <w:rPr>
        <w:rFonts w:hint="default"/>
        <w:color w:val="002060"/>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CDF6454"/>
    <w:multiLevelType w:val="hybridMultilevel"/>
    <w:tmpl w:val="04E666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8477E66"/>
    <w:multiLevelType w:val="hybridMultilevel"/>
    <w:tmpl w:val="B3AC6382"/>
    <w:lvl w:ilvl="0" w:tplc="FD66DD92">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BD446E9"/>
    <w:multiLevelType w:val="multilevel"/>
    <w:tmpl w:val="1F8E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836CD8"/>
    <w:multiLevelType w:val="hybridMultilevel"/>
    <w:tmpl w:val="AED6CA72"/>
    <w:lvl w:ilvl="0" w:tplc="9DA09794">
      <w:start w:val="1"/>
      <w:numFmt w:val="decimal"/>
      <w:lvlText w:val="%1-"/>
      <w:lvlJc w:val="left"/>
      <w:pPr>
        <w:ind w:left="720" w:hanging="360"/>
      </w:pPr>
      <w:rPr>
        <w:rFonts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7EEB4658"/>
    <w:multiLevelType w:val="multilevel"/>
    <w:tmpl w:val="B836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4"/>
  </w:num>
  <w:num w:numId="3">
    <w:abstractNumId w:val="7"/>
  </w:num>
  <w:num w:numId="4">
    <w:abstractNumId w:val="15"/>
  </w:num>
  <w:num w:numId="5">
    <w:abstractNumId w:val="4"/>
  </w:num>
  <w:num w:numId="6">
    <w:abstractNumId w:val="6"/>
  </w:num>
  <w:num w:numId="7">
    <w:abstractNumId w:val="25"/>
  </w:num>
  <w:num w:numId="8">
    <w:abstractNumId w:val="10"/>
  </w:num>
  <w:num w:numId="9">
    <w:abstractNumId w:val="19"/>
  </w:num>
  <w:num w:numId="10">
    <w:abstractNumId w:val="20"/>
  </w:num>
  <w:num w:numId="11">
    <w:abstractNumId w:val="17"/>
  </w:num>
  <w:num w:numId="12">
    <w:abstractNumId w:val="1"/>
  </w:num>
  <w:num w:numId="13">
    <w:abstractNumId w:val="29"/>
  </w:num>
  <w:num w:numId="14">
    <w:abstractNumId w:val="18"/>
  </w:num>
  <w:num w:numId="15">
    <w:abstractNumId w:val="8"/>
  </w:num>
  <w:num w:numId="16">
    <w:abstractNumId w:val="9"/>
  </w:num>
  <w:num w:numId="17">
    <w:abstractNumId w:val="5"/>
  </w:num>
  <w:num w:numId="18">
    <w:abstractNumId w:val="22"/>
  </w:num>
  <w:num w:numId="19">
    <w:abstractNumId w:val="3"/>
  </w:num>
  <w:num w:numId="20">
    <w:abstractNumId w:val="11"/>
  </w:num>
  <w:num w:numId="21">
    <w:abstractNumId w:val="21"/>
  </w:num>
  <w:num w:numId="22">
    <w:abstractNumId w:val="24"/>
  </w:num>
  <w:num w:numId="23">
    <w:abstractNumId w:val="13"/>
  </w:num>
  <w:num w:numId="24">
    <w:abstractNumId w:val="16"/>
  </w:num>
  <w:num w:numId="25">
    <w:abstractNumId w:val="26"/>
  </w:num>
  <w:num w:numId="26">
    <w:abstractNumId w:val="27"/>
  </w:num>
  <w:num w:numId="27">
    <w:abstractNumId w:val="2"/>
  </w:num>
  <w:num w:numId="28">
    <w:abstractNumId w:val="23"/>
  </w:num>
  <w:num w:numId="29">
    <w:abstractNumId w:val="12"/>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248"/>
    <w:rsid w:val="000014E3"/>
    <w:rsid w:val="00010A0A"/>
    <w:rsid w:val="00010F54"/>
    <w:rsid w:val="00016005"/>
    <w:rsid w:val="00017645"/>
    <w:rsid w:val="00020025"/>
    <w:rsid w:val="000213A1"/>
    <w:rsid w:val="000218A8"/>
    <w:rsid w:val="00027335"/>
    <w:rsid w:val="0003056E"/>
    <w:rsid w:val="00031674"/>
    <w:rsid w:val="00031BE7"/>
    <w:rsid w:val="00036278"/>
    <w:rsid w:val="00042359"/>
    <w:rsid w:val="00052BA2"/>
    <w:rsid w:val="0005692A"/>
    <w:rsid w:val="00060B96"/>
    <w:rsid w:val="000628EB"/>
    <w:rsid w:val="00077DED"/>
    <w:rsid w:val="00081596"/>
    <w:rsid w:val="00084B8A"/>
    <w:rsid w:val="00090BE9"/>
    <w:rsid w:val="00090FD1"/>
    <w:rsid w:val="00092373"/>
    <w:rsid w:val="0009538B"/>
    <w:rsid w:val="000A2F93"/>
    <w:rsid w:val="000A6100"/>
    <w:rsid w:val="000B1288"/>
    <w:rsid w:val="000B7A96"/>
    <w:rsid w:val="000C3241"/>
    <w:rsid w:val="000C4ED1"/>
    <w:rsid w:val="000C6439"/>
    <w:rsid w:val="000D7B97"/>
    <w:rsid w:val="000E1838"/>
    <w:rsid w:val="000F04AB"/>
    <w:rsid w:val="000F2728"/>
    <w:rsid w:val="000F4DCE"/>
    <w:rsid w:val="000F50D4"/>
    <w:rsid w:val="000F6FC1"/>
    <w:rsid w:val="000F7E8E"/>
    <w:rsid w:val="00100F1F"/>
    <w:rsid w:val="00104A32"/>
    <w:rsid w:val="00104F35"/>
    <w:rsid w:val="00106275"/>
    <w:rsid w:val="001115A3"/>
    <w:rsid w:val="0011189C"/>
    <w:rsid w:val="001205A1"/>
    <w:rsid w:val="0012060E"/>
    <w:rsid w:val="0012202C"/>
    <w:rsid w:val="0013007D"/>
    <w:rsid w:val="00140D79"/>
    <w:rsid w:val="00151D6D"/>
    <w:rsid w:val="00154CAC"/>
    <w:rsid w:val="00167412"/>
    <w:rsid w:val="00167C51"/>
    <w:rsid w:val="00174707"/>
    <w:rsid w:val="00174D8C"/>
    <w:rsid w:val="001755F0"/>
    <w:rsid w:val="001901B0"/>
    <w:rsid w:val="00194ED8"/>
    <w:rsid w:val="001964B7"/>
    <w:rsid w:val="00197E58"/>
    <w:rsid w:val="001A0B46"/>
    <w:rsid w:val="001A69BC"/>
    <w:rsid w:val="001A7192"/>
    <w:rsid w:val="001B62E9"/>
    <w:rsid w:val="001C1A96"/>
    <w:rsid w:val="001C2AEF"/>
    <w:rsid w:val="001C6AA6"/>
    <w:rsid w:val="001D0AF7"/>
    <w:rsid w:val="001D14A2"/>
    <w:rsid w:val="001E37A9"/>
    <w:rsid w:val="001E6500"/>
    <w:rsid w:val="001E6C48"/>
    <w:rsid w:val="001E7ABC"/>
    <w:rsid w:val="001F0970"/>
    <w:rsid w:val="001F3C6E"/>
    <w:rsid w:val="001F42B4"/>
    <w:rsid w:val="001F5307"/>
    <w:rsid w:val="002002CF"/>
    <w:rsid w:val="0020539E"/>
    <w:rsid w:val="00214631"/>
    <w:rsid w:val="00215CD0"/>
    <w:rsid w:val="002173A4"/>
    <w:rsid w:val="0021782F"/>
    <w:rsid w:val="00223D52"/>
    <w:rsid w:val="00225C91"/>
    <w:rsid w:val="00240CEC"/>
    <w:rsid w:val="002427CB"/>
    <w:rsid w:val="00247306"/>
    <w:rsid w:val="002473FE"/>
    <w:rsid w:val="00250DD7"/>
    <w:rsid w:val="00250E83"/>
    <w:rsid w:val="00250F75"/>
    <w:rsid w:val="002510E3"/>
    <w:rsid w:val="002570AF"/>
    <w:rsid w:val="00261EF8"/>
    <w:rsid w:val="002705BE"/>
    <w:rsid w:val="0027551F"/>
    <w:rsid w:val="002812F6"/>
    <w:rsid w:val="00281542"/>
    <w:rsid w:val="002876B2"/>
    <w:rsid w:val="002877E8"/>
    <w:rsid w:val="002A023E"/>
    <w:rsid w:val="002A0755"/>
    <w:rsid w:val="002A21A1"/>
    <w:rsid w:val="002A3AA4"/>
    <w:rsid w:val="002A68DC"/>
    <w:rsid w:val="002B0F9E"/>
    <w:rsid w:val="002B2994"/>
    <w:rsid w:val="002B4167"/>
    <w:rsid w:val="002B7E71"/>
    <w:rsid w:val="002C22CA"/>
    <w:rsid w:val="002C2749"/>
    <w:rsid w:val="002D1A27"/>
    <w:rsid w:val="002D6AE5"/>
    <w:rsid w:val="002D7E96"/>
    <w:rsid w:val="002E0649"/>
    <w:rsid w:val="002E1E96"/>
    <w:rsid w:val="002E3E32"/>
    <w:rsid w:val="002E652A"/>
    <w:rsid w:val="00300AB8"/>
    <w:rsid w:val="0030121D"/>
    <w:rsid w:val="003048E3"/>
    <w:rsid w:val="0031055C"/>
    <w:rsid w:val="00313471"/>
    <w:rsid w:val="00315681"/>
    <w:rsid w:val="00320421"/>
    <w:rsid w:val="00320CC7"/>
    <w:rsid w:val="0032391B"/>
    <w:rsid w:val="00325208"/>
    <w:rsid w:val="003341F0"/>
    <w:rsid w:val="00334A11"/>
    <w:rsid w:val="00337FEE"/>
    <w:rsid w:val="00344B56"/>
    <w:rsid w:val="0034788A"/>
    <w:rsid w:val="0035561A"/>
    <w:rsid w:val="00355690"/>
    <w:rsid w:val="00355ECF"/>
    <w:rsid w:val="00363875"/>
    <w:rsid w:val="003677CA"/>
    <w:rsid w:val="003704A4"/>
    <w:rsid w:val="00371EE1"/>
    <w:rsid w:val="0037742B"/>
    <w:rsid w:val="00380254"/>
    <w:rsid w:val="00380DAB"/>
    <w:rsid w:val="00381F6C"/>
    <w:rsid w:val="00382539"/>
    <w:rsid w:val="0038763C"/>
    <w:rsid w:val="003904BB"/>
    <w:rsid w:val="0039215F"/>
    <w:rsid w:val="00392572"/>
    <w:rsid w:val="00392617"/>
    <w:rsid w:val="003A798E"/>
    <w:rsid w:val="003D05AE"/>
    <w:rsid w:val="003D0F76"/>
    <w:rsid w:val="003D3681"/>
    <w:rsid w:val="003D65CB"/>
    <w:rsid w:val="003E0ED5"/>
    <w:rsid w:val="003E1657"/>
    <w:rsid w:val="003E3F82"/>
    <w:rsid w:val="003F7A39"/>
    <w:rsid w:val="00404BE1"/>
    <w:rsid w:val="00410475"/>
    <w:rsid w:val="00411688"/>
    <w:rsid w:val="00417C67"/>
    <w:rsid w:val="00417E65"/>
    <w:rsid w:val="004235E9"/>
    <w:rsid w:val="00425A99"/>
    <w:rsid w:val="00444E66"/>
    <w:rsid w:val="004454D6"/>
    <w:rsid w:val="004506CB"/>
    <w:rsid w:val="00451243"/>
    <w:rsid w:val="00452444"/>
    <w:rsid w:val="00461F83"/>
    <w:rsid w:val="00466370"/>
    <w:rsid w:val="004731A2"/>
    <w:rsid w:val="00475EB0"/>
    <w:rsid w:val="004762C2"/>
    <w:rsid w:val="00481D15"/>
    <w:rsid w:val="004844EA"/>
    <w:rsid w:val="00487558"/>
    <w:rsid w:val="00491494"/>
    <w:rsid w:val="004A53D8"/>
    <w:rsid w:val="004B4341"/>
    <w:rsid w:val="004B4544"/>
    <w:rsid w:val="004B55CE"/>
    <w:rsid w:val="004C5E00"/>
    <w:rsid w:val="004D1FA0"/>
    <w:rsid w:val="004D65FC"/>
    <w:rsid w:val="004D6714"/>
    <w:rsid w:val="004E73F5"/>
    <w:rsid w:val="004F5467"/>
    <w:rsid w:val="00502D52"/>
    <w:rsid w:val="00507324"/>
    <w:rsid w:val="00507B96"/>
    <w:rsid w:val="00507C4D"/>
    <w:rsid w:val="00521F40"/>
    <w:rsid w:val="0052459D"/>
    <w:rsid w:val="0053028F"/>
    <w:rsid w:val="00532540"/>
    <w:rsid w:val="0053768A"/>
    <w:rsid w:val="005421C4"/>
    <w:rsid w:val="00547949"/>
    <w:rsid w:val="005541E3"/>
    <w:rsid w:val="00560074"/>
    <w:rsid w:val="00565F1A"/>
    <w:rsid w:val="00567A79"/>
    <w:rsid w:val="00571ADA"/>
    <w:rsid w:val="00572837"/>
    <w:rsid w:val="00572C83"/>
    <w:rsid w:val="00576478"/>
    <w:rsid w:val="005800A9"/>
    <w:rsid w:val="005817D5"/>
    <w:rsid w:val="00596944"/>
    <w:rsid w:val="005A77BF"/>
    <w:rsid w:val="005B7E51"/>
    <w:rsid w:val="005D0079"/>
    <w:rsid w:val="005D0F87"/>
    <w:rsid w:val="005D38BA"/>
    <w:rsid w:val="005D7186"/>
    <w:rsid w:val="005D71A7"/>
    <w:rsid w:val="005E11F3"/>
    <w:rsid w:val="005E16D7"/>
    <w:rsid w:val="005E1F75"/>
    <w:rsid w:val="005F020F"/>
    <w:rsid w:val="005F4F46"/>
    <w:rsid w:val="00603D9B"/>
    <w:rsid w:val="00612C06"/>
    <w:rsid w:val="00616292"/>
    <w:rsid w:val="00617829"/>
    <w:rsid w:val="00630D77"/>
    <w:rsid w:val="0063111C"/>
    <w:rsid w:val="00632BAB"/>
    <w:rsid w:val="00635481"/>
    <w:rsid w:val="00644B8E"/>
    <w:rsid w:val="0065216F"/>
    <w:rsid w:val="00657494"/>
    <w:rsid w:val="00657D2B"/>
    <w:rsid w:val="00660C1E"/>
    <w:rsid w:val="00662527"/>
    <w:rsid w:val="006642EE"/>
    <w:rsid w:val="00680D95"/>
    <w:rsid w:val="006836F6"/>
    <w:rsid w:val="00683B37"/>
    <w:rsid w:val="0068448F"/>
    <w:rsid w:val="00691B74"/>
    <w:rsid w:val="00691F5D"/>
    <w:rsid w:val="00692EEF"/>
    <w:rsid w:val="006A4B5C"/>
    <w:rsid w:val="006B4A3C"/>
    <w:rsid w:val="006B788E"/>
    <w:rsid w:val="006B7C70"/>
    <w:rsid w:val="006C0A23"/>
    <w:rsid w:val="006C43AB"/>
    <w:rsid w:val="006C60E6"/>
    <w:rsid w:val="006C64F7"/>
    <w:rsid w:val="006D0686"/>
    <w:rsid w:val="006D242F"/>
    <w:rsid w:val="006D46DF"/>
    <w:rsid w:val="006D5F4B"/>
    <w:rsid w:val="006D6A73"/>
    <w:rsid w:val="006D72A7"/>
    <w:rsid w:val="006D765A"/>
    <w:rsid w:val="006E1C56"/>
    <w:rsid w:val="006E2A2F"/>
    <w:rsid w:val="006E30FB"/>
    <w:rsid w:val="006E6444"/>
    <w:rsid w:val="006F68C3"/>
    <w:rsid w:val="006F72D3"/>
    <w:rsid w:val="006F7545"/>
    <w:rsid w:val="0070672E"/>
    <w:rsid w:val="00706E09"/>
    <w:rsid w:val="00707FCF"/>
    <w:rsid w:val="007240E0"/>
    <w:rsid w:val="007327DB"/>
    <w:rsid w:val="00732ECD"/>
    <w:rsid w:val="00736F43"/>
    <w:rsid w:val="007414CE"/>
    <w:rsid w:val="00741F1A"/>
    <w:rsid w:val="00751621"/>
    <w:rsid w:val="007551D3"/>
    <w:rsid w:val="007642B0"/>
    <w:rsid w:val="00767C8F"/>
    <w:rsid w:val="007832E4"/>
    <w:rsid w:val="00796192"/>
    <w:rsid w:val="007964BE"/>
    <w:rsid w:val="007A724E"/>
    <w:rsid w:val="007B0740"/>
    <w:rsid w:val="007B64DD"/>
    <w:rsid w:val="007C1BAB"/>
    <w:rsid w:val="007C6ED4"/>
    <w:rsid w:val="007C741B"/>
    <w:rsid w:val="007D0DD2"/>
    <w:rsid w:val="007E0B0C"/>
    <w:rsid w:val="007E1F71"/>
    <w:rsid w:val="007E382A"/>
    <w:rsid w:val="007F2172"/>
    <w:rsid w:val="007F2399"/>
    <w:rsid w:val="007F2BC0"/>
    <w:rsid w:val="007F63A9"/>
    <w:rsid w:val="008005C7"/>
    <w:rsid w:val="008050FB"/>
    <w:rsid w:val="0080605B"/>
    <w:rsid w:val="008104A5"/>
    <w:rsid w:val="00816D42"/>
    <w:rsid w:val="008263CA"/>
    <w:rsid w:val="00827E81"/>
    <w:rsid w:val="0083205D"/>
    <w:rsid w:val="0083508F"/>
    <w:rsid w:val="00835237"/>
    <w:rsid w:val="0083715B"/>
    <w:rsid w:val="00841478"/>
    <w:rsid w:val="0084611F"/>
    <w:rsid w:val="00850339"/>
    <w:rsid w:val="00854D8A"/>
    <w:rsid w:val="00855BF2"/>
    <w:rsid w:val="00856F5E"/>
    <w:rsid w:val="00857804"/>
    <w:rsid w:val="00862A7F"/>
    <w:rsid w:val="00863BB4"/>
    <w:rsid w:val="00874014"/>
    <w:rsid w:val="00880165"/>
    <w:rsid w:val="008903A6"/>
    <w:rsid w:val="008A41F2"/>
    <w:rsid w:val="008A459D"/>
    <w:rsid w:val="008A7187"/>
    <w:rsid w:val="008B1E22"/>
    <w:rsid w:val="008C2E1D"/>
    <w:rsid w:val="008C5BA1"/>
    <w:rsid w:val="008C6F33"/>
    <w:rsid w:val="008D7041"/>
    <w:rsid w:val="008D784C"/>
    <w:rsid w:val="008E016C"/>
    <w:rsid w:val="008E0F57"/>
    <w:rsid w:val="008E4863"/>
    <w:rsid w:val="008E4867"/>
    <w:rsid w:val="008F3128"/>
    <w:rsid w:val="008F3AD4"/>
    <w:rsid w:val="008F5BA9"/>
    <w:rsid w:val="008F6829"/>
    <w:rsid w:val="00901CBE"/>
    <w:rsid w:val="009020AA"/>
    <w:rsid w:val="00910D33"/>
    <w:rsid w:val="00910E56"/>
    <w:rsid w:val="00913685"/>
    <w:rsid w:val="0091640E"/>
    <w:rsid w:val="0093487C"/>
    <w:rsid w:val="00942FA0"/>
    <w:rsid w:val="00945F29"/>
    <w:rsid w:val="00950F2B"/>
    <w:rsid w:val="0095720F"/>
    <w:rsid w:val="00961AC4"/>
    <w:rsid w:val="00981A2B"/>
    <w:rsid w:val="00985DE1"/>
    <w:rsid w:val="00987F4B"/>
    <w:rsid w:val="00992453"/>
    <w:rsid w:val="0099345F"/>
    <w:rsid w:val="0099704A"/>
    <w:rsid w:val="009A72CD"/>
    <w:rsid w:val="009B0768"/>
    <w:rsid w:val="009C50DD"/>
    <w:rsid w:val="009C6D13"/>
    <w:rsid w:val="009C7287"/>
    <w:rsid w:val="009C7603"/>
    <w:rsid w:val="009D061E"/>
    <w:rsid w:val="009D10A9"/>
    <w:rsid w:val="009D3E91"/>
    <w:rsid w:val="009D585E"/>
    <w:rsid w:val="009E1B4A"/>
    <w:rsid w:val="009E5A04"/>
    <w:rsid w:val="009E6EA2"/>
    <w:rsid w:val="009F4E28"/>
    <w:rsid w:val="009F71D4"/>
    <w:rsid w:val="00A0159E"/>
    <w:rsid w:val="00A07DC6"/>
    <w:rsid w:val="00A15CF7"/>
    <w:rsid w:val="00A16712"/>
    <w:rsid w:val="00A16A5D"/>
    <w:rsid w:val="00A24793"/>
    <w:rsid w:val="00A2669B"/>
    <w:rsid w:val="00A3255F"/>
    <w:rsid w:val="00A33088"/>
    <w:rsid w:val="00A37929"/>
    <w:rsid w:val="00A409BB"/>
    <w:rsid w:val="00A41741"/>
    <w:rsid w:val="00A426D8"/>
    <w:rsid w:val="00A42F04"/>
    <w:rsid w:val="00A46D9D"/>
    <w:rsid w:val="00A53EE2"/>
    <w:rsid w:val="00A546CE"/>
    <w:rsid w:val="00A56EB6"/>
    <w:rsid w:val="00A57567"/>
    <w:rsid w:val="00A62ECB"/>
    <w:rsid w:val="00A6627B"/>
    <w:rsid w:val="00A66A55"/>
    <w:rsid w:val="00A81248"/>
    <w:rsid w:val="00AA6BE4"/>
    <w:rsid w:val="00AA781E"/>
    <w:rsid w:val="00AB24D3"/>
    <w:rsid w:val="00AB4DB7"/>
    <w:rsid w:val="00AB59D2"/>
    <w:rsid w:val="00AC7664"/>
    <w:rsid w:val="00AE137C"/>
    <w:rsid w:val="00AE3B1E"/>
    <w:rsid w:val="00AE549D"/>
    <w:rsid w:val="00AE6573"/>
    <w:rsid w:val="00AF63AD"/>
    <w:rsid w:val="00AF7E96"/>
    <w:rsid w:val="00B02620"/>
    <w:rsid w:val="00B05331"/>
    <w:rsid w:val="00B06A35"/>
    <w:rsid w:val="00B07051"/>
    <w:rsid w:val="00B10850"/>
    <w:rsid w:val="00B12211"/>
    <w:rsid w:val="00B158B1"/>
    <w:rsid w:val="00B17086"/>
    <w:rsid w:val="00B244A2"/>
    <w:rsid w:val="00B35DB9"/>
    <w:rsid w:val="00B36A45"/>
    <w:rsid w:val="00B377EA"/>
    <w:rsid w:val="00B3798F"/>
    <w:rsid w:val="00B42C87"/>
    <w:rsid w:val="00B42D03"/>
    <w:rsid w:val="00B54D1E"/>
    <w:rsid w:val="00B570E4"/>
    <w:rsid w:val="00B63EB9"/>
    <w:rsid w:val="00B64750"/>
    <w:rsid w:val="00B66B6A"/>
    <w:rsid w:val="00B7081A"/>
    <w:rsid w:val="00B752D7"/>
    <w:rsid w:val="00B81E87"/>
    <w:rsid w:val="00B86190"/>
    <w:rsid w:val="00B911D1"/>
    <w:rsid w:val="00B93AF3"/>
    <w:rsid w:val="00B95AE8"/>
    <w:rsid w:val="00B95E2F"/>
    <w:rsid w:val="00B976EC"/>
    <w:rsid w:val="00BA022D"/>
    <w:rsid w:val="00BA434E"/>
    <w:rsid w:val="00BC01BA"/>
    <w:rsid w:val="00BC5256"/>
    <w:rsid w:val="00BC53D0"/>
    <w:rsid w:val="00BC609C"/>
    <w:rsid w:val="00BD77BF"/>
    <w:rsid w:val="00BD7CCE"/>
    <w:rsid w:val="00BE13E9"/>
    <w:rsid w:val="00BE1853"/>
    <w:rsid w:val="00BE39BE"/>
    <w:rsid w:val="00BE528A"/>
    <w:rsid w:val="00BE5B55"/>
    <w:rsid w:val="00BF6043"/>
    <w:rsid w:val="00C1386D"/>
    <w:rsid w:val="00C1541C"/>
    <w:rsid w:val="00C16ECB"/>
    <w:rsid w:val="00C1756A"/>
    <w:rsid w:val="00C175E2"/>
    <w:rsid w:val="00C30CD0"/>
    <w:rsid w:val="00C3328B"/>
    <w:rsid w:val="00C53E55"/>
    <w:rsid w:val="00C5419D"/>
    <w:rsid w:val="00C544C5"/>
    <w:rsid w:val="00C61678"/>
    <w:rsid w:val="00C62068"/>
    <w:rsid w:val="00C66528"/>
    <w:rsid w:val="00C8395D"/>
    <w:rsid w:val="00C91222"/>
    <w:rsid w:val="00C915F0"/>
    <w:rsid w:val="00CA06C8"/>
    <w:rsid w:val="00CA6349"/>
    <w:rsid w:val="00CA7EA9"/>
    <w:rsid w:val="00CB5126"/>
    <w:rsid w:val="00CB6944"/>
    <w:rsid w:val="00CC26A3"/>
    <w:rsid w:val="00CC3EB5"/>
    <w:rsid w:val="00CC5E74"/>
    <w:rsid w:val="00CC697E"/>
    <w:rsid w:val="00CC6CAE"/>
    <w:rsid w:val="00CD10D3"/>
    <w:rsid w:val="00CE2D5F"/>
    <w:rsid w:val="00CE4A1E"/>
    <w:rsid w:val="00CE51ED"/>
    <w:rsid w:val="00CF0026"/>
    <w:rsid w:val="00CF475B"/>
    <w:rsid w:val="00CF710E"/>
    <w:rsid w:val="00D002C4"/>
    <w:rsid w:val="00D10638"/>
    <w:rsid w:val="00D10C37"/>
    <w:rsid w:val="00D114E5"/>
    <w:rsid w:val="00D15ECA"/>
    <w:rsid w:val="00D164A3"/>
    <w:rsid w:val="00D1675B"/>
    <w:rsid w:val="00D2320D"/>
    <w:rsid w:val="00D2744A"/>
    <w:rsid w:val="00D34699"/>
    <w:rsid w:val="00D4461B"/>
    <w:rsid w:val="00D542E5"/>
    <w:rsid w:val="00D55356"/>
    <w:rsid w:val="00D60B86"/>
    <w:rsid w:val="00D6117A"/>
    <w:rsid w:val="00D65C67"/>
    <w:rsid w:val="00D676B8"/>
    <w:rsid w:val="00D67929"/>
    <w:rsid w:val="00D73B8B"/>
    <w:rsid w:val="00D8103F"/>
    <w:rsid w:val="00D81DA7"/>
    <w:rsid w:val="00D84373"/>
    <w:rsid w:val="00D8733C"/>
    <w:rsid w:val="00D9057C"/>
    <w:rsid w:val="00D94486"/>
    <w:rsid w:val="00D9455C"/>
    <w:rsid w:val="00DA0C79"/>
    <w:rsid w:val="00DA410D"/>
    <w:rsid w:val="00DA4ED9"/>
    <w:rsid w:val="00DB5D01"/>
    <w:rsid w:val="00DC1989"/>
    <w:rsid w:val="00DC2557"/>
    <w:rsid w:val="00DC4BB5"/>
    <w:rsid w:val="00DC6C98"/>
    <w:rsid w:val="00DD6A2F"/>
    <w:rsid w:val="00DD76CA"/>
    <w:rsid w:val="00DE2704"/>
    <w:rsid w:val="00DE356C"/>
    <w:rsid w:val="00DE66EE"/>
    <w:rsid w:val="00DE66F2"/>
    <w:rsid w:val="00DF6B9F"/>
    <w:rsid w:val="00DF7A5A"/>
    <w:rsid w:val="00E02AAC"/>
    <w:rsid w:val="00E03872"/>
    <w:rsid w:val="00E1541D"/>
    <w:rsid w:val="00E1702E"/>
    <w:rsid w:val="00E20C11"/>
    <w:rsid w:val="00E22384"/>
    <w:rsid w:val="00E333D1"/>
    <w:rsid w:val="00E374F3"/>
    <w:rsid w:val="00E5032F"/>
    <w:rsid w:val="00E51229"/>
    <w:rsid w:val="00E54C0E"/>
    <w:rsid w:val="00E55FFA"/>
    <w:rsid w:val="00E5707F"/>
    <w:rsid w:val="00E57388"/>
    <w:rsid w:val="00E64B5C"/>
    <w:rsid w:val="00E64CC3"/>
    <w:rsid w:val="00E73E59"/>
    <w:rsid w:val="00E748A4"/>
    <w:rsid w:val="00E74948"/>
    <w:rsid w:val="00E83B44"/>
    <w:rsid w:val="00E83E7E"/>
    <w:rsid w:val="00E85859"/>
    <w:rsid w:val="00EA2F5B"/>
    <w:rsid w:val="00EA3690"/>
    <w:rsid w:val="00EA5148"/>
    <w:rsid w:val="00EA696D"/>
    <w:rsid w:val="00EB3626"/>
    <w:rsid w:val="00EB45BD"/>
    <w:rsid w:val="00EB5B2A"/>
    <w:rsid w:val="00EC0EDA"/>
    <w:rsid w:val="00EC17E0"/>
    <w:rsid w:val="00EC4DC5"/>
    <w:rsid w:val="00EC6D89"/>
    <w:rsid w:val="00ED0F95"/>
    <w:rsid w:val="00ED6FE2"/>
    <w:rsid w:val="00EE30D4"/>
    <w:rsid w:val="00EE6981"/>
    <w:rsid w:val="00EF2A0B"/>
    <w:rsid w:val="00EF6A47"/>
    <w:rsid w:val="00F02E10"/>
    <w:rsid w:val="00F07B23"/>
    <w:rsid w:val="00F07C79"/>
    <w:rsid w:val="00F15A47"/>
    <w:rsid w:val="00F27292"/>
    <w:rsid w:val="00F32162"/>
    <w:rsid w:val="00F4165D"/>
    <w:rsid w:val="00F51541"/>
    <w:rsid w:val="00F665B8"/>
    <w:rsid w:val="00F66F70"/>
    <w:rsid w:val="00F70232"/>
    <w:rsid w:val="00F70D96"/>
    <w:rsid w:val="00F7350B"/>
    <w:rsid w:val="00F7385E"/>
    <w:rsid w:val="00F763AB"/>
    <w:rsid w:val="00F81A95"/>
    <w:rsid w:val="00F9013B"/>
    <w:rsid w:val="00FA0F7D"/>
    <w:rsid w:val="00FA56C1"/>
    <w:rsid w:val="00FA654C"/>
    <w:rsid w:val="00FA77A6"/>
    <w:rsid w:val="00FB0840"/>
    <w:rsid w:val="00FB2095"/>
    <w:rsid w:val="00FB65B8"/>
    <w:rsid w:val="00FB7436"/>
    <w:rsid w:val="00FC01B5"/>
    <w:rsid w:val="00FC49AE"/>
    <w:rsid w:val="00FC715E"/>
    <w:rsid w:val="00FD22C8"/>
    <w:rsid w:val="00FD7E2B"/>
    <w:rsid w:val="00FE1A7A"/>
    <w:rsid w:val="00FE339B"/>
    <w:rsid w:val="00FE6D11"/>
    <w:rsid w:val="00FF127D"/>
    <w:rsid w:val="00FF28C9"/>
    <w:rsid w:val="00FF2B0A"/>
    <w:rsid w:val="00FF33BF"/>
    <w:rsid w:val="00FF54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4F5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6"/>
    <w:qFormat/>
    <w:rsid w:val="00D002C4"/>
  </w:style>
  <w:style w:type="paragraph" w:styleId="Titre1">
    <w:name w:val="heading 1"/>
    <w:basedOn w:val="Normal"/>
    <w:next w:val="Normal"/>
    <w:link w:val="Titre1C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Titre2">
    <w:name w:val="heading 2"/>
    <w:basedOn w:val="Normal"/>
    <w:next w:val="Normal"/>
    <w:link w:val="Titre2Car"/>
    <w:uiPriority w:val="1"/>
    <w:qFormat/>
    <w:rsid w:val="00C66528"/>
    <w:pPr>
      <w:keepNext/>
      <w:keepLines/>
      <w:outlineLvl w:val="1"/>
    </w:pPr>
    <w:rPr>
      <w:rFonts w:eastAsiaTheme="majorEastAsia" w:cstheme="majorBidi"/>
      <w:i/>
      <w:color w:val="00C1C7" w:themeColor="accent2"/>
      <w:sz w:val="42"/>
      <w:szCs w:val="26"/>
    </w:rPr>
  </w:style>
  <w:style w:type="paragraph" w:styleId="Titre3">
    <w:name w:val="heading 3"/>
    <w:basedOn w:val="Normal"/>
    <w:next w:val="Normal"/>
    <w:link w:val="Titre3C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Titre4">
    <w:name w:val="heading 4"/>
    <w:basedOn w:val="Normal"/>
    <w:next w:val="Normal"/>
    <w:link w:val="Titre4Car"/>
    <w:uiPriority w:val="3"/>
    <w:qFormat/>
    <w:rsid w:val="006C64F7"/>
    <w:pPr>
      <w:keepNext/>
      <w:keepLines/>
      <w:outlineLvl w:val="3"/>
    </w:pPr>
    <w:rPr>
      <w:rFonts w:eastAsiaTheme="majorEastAsia" w:cstheme="majorBidi"/>
      <w:i/>
      <w:iCs/>
      <w:color w:val="000000" w:themeColor="text1"/>
      <w:sz w:val="30"/>
    </w:rPr>
  </w:style>
  <w:style w:type="paragraph" w:styleId="Titre5">
    <w:name w:val="heading 5"/>
    <w:basedOn w:val="Normal"/>
    <w:next w:val="Normal"/>
    <w:link w:val="Titre5Car"/>
    <w:uiPriority w:val="4"/>
    <w:qFormat/>
    <w:rsid w:val="00452444"/>
    <w:pPr>
      <w:keepNext/>
      <w:keepLines/>
      <w:spacing w:line="192" w:lineRule="auto"/>
      <w:outlineLvl w:val="4"/>
    </w:pPr>
    <w:rPr>
      <w:rFonts w:asciiTheme="majorHAnsi" w:eastAsiaTheme="majorEastAsia" w:hAnsiTheme="majorHAnsi" w:cstheme="majorBidi"/>
      <w:b/>
      <w:color w:val="123869" w:themeColor="accent1"/>
      <w:sz w:val="7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rsid w:val="00A81248"/>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C66528"/>
    <w:rPr>
      <w:rFonts w:ascii="Times New Roman" w:hAnsi="Times New Roman" w:cs="Times New Roman"/>
      <w:sz w:val="18"/>
      <w:szCs w:val="18"/>
    </w:rPr>
  </w:style>
  <w:style w:type="character" w:customStyle="1" w:styleId="Titre1Car">
    <w:name w:val="Titre 1 Car"/>
    <w:basedOn w:val="Policepardfaut"/>
    <w:link w:val="Titre1"/>
    <w:rsid w:val="00C66528"/>
    <w:rPr>
      <w:rFonts w:asciiTheme="majorHAnsi" w:eastAsiaTheme="majorEastAsia" w:hAnsiTheme="majorHAnsi" w:cstheme="majorBidi"/>
      <w:b/>
      <w:color w:val="123869" w:themeColor="accent1"/>
      <w:sz w:val="80"/>
      <w:szCs w:val="32"/>
    </w:rPr>
  </w:style>
  <w:style w:type="character" w:customStyle="1" w:styleId="Titre2Car">
    <w:name w:val="Titre 2 Car"/>
    <w:basedOn w:val="Policepardfaut"/>
    <w:link w:val="Titre2"/>
    <w:uiPriority w:val="1"/>
    <w:rsid w:val="00C66528"/>
    <w:rPr>
      <w:rFonts w:eastAsiaTheme="majorEastAsia" w:cstheme="majorBidi"/>
      <w:i/>
      <w:color w:val="00C1C7" w:themeColor="accent2"/>
      <w:sz w:val="42"/>
      <w:szCs w:val="26"/>
    </w:rPr>
  </w:style>
  <w:style w:type="paragraph" w:customStyle="1" w:styleId="Ancredugraphisme">
    <w:name w:val="Ancre du graphisme"/>
    <w:basedOn w:val="Normal"/>
    <w:uiPriority w:val="7"/>
    <w:qFormat/>
    <w:rsid w:val="00A81248"/>
    <w:rPr>
      <w:sz w:val="10"/>
    </w:rPr>
  </w:style>
  <w:style w:type="character" w:customStyle="1" w:styleId="Titre3Car">
    <w:name w:val="Titre 3 Car"/>
    <w:basedOn w:val="Policepardfaut"/>
    <w:link w:val="Titre3"/>
    <w:uiPriority w:val="2"/>
    <w:rsid w:val="00C66528"/>
    <w:rPr>
      <w:rFonts w:asciiTheme="majorHAnsi" w:eastAsiaTheme="majorEastAsia" w:hAnsiTheme="majorHAnsi" w:cstheme="majorBidi"/>
      <w:b/>
      <w:color w:val="123869" w:themeColor="accent1"/>
      <w:sz w:val="36"/>
    </w:rPr>
  </w:style>
  <w:style w:type="character" w:customStyle="1" w:styleId="Titre4Car">
    <w:name w:val="Titre 4 Car"/>
    <w:basedOn w:val="Policepardfaut"/>
    <w:link w:val="Titre4"/>
    <w:uiPriority w:val="3"/>
    <w:rsid w:val="006C64F7"/>
    <w:rPr>
      <w:rFonts w:eastAsiaTheme="majorEastAsia" w:cstheme="majorBidi"/>
      <w:i/>
      <w:iCs/>
      <w:color w:val="000000" w:themeColor="text1"/>
      <w:sz w:val="30"/>
    </w:rPr>
  </w:style>
  <w:style w:type="paragraph" w:customStyle="1" w:styleId="Texte">
    <w:name w:val="Texte"/>
    <w:basedOn w:val="Normal"/>
    <w:uiPriority w:val="5"/>
    <w:qFormat/>
    <w:rsid w:val="006C64F7"/>
    <w:rPr>
      <w:i/>
      <w:color w:val="000000" w:themeColor="text1"/>
      <w:sz w:val="26"/>
    </w:rPr>
  </w:style>
  <w:style w:type="paragraph" w:styleId="En-tte">
    <w:name w:val="header"/>
    <w:basedOn w:val="Normal"/>
    <w:link w:val="En-tteCar"/>
    <w:uiPriority w:val="99"/>
    <w:rsid w:val="00C66528"/>
    <w:pPr>
      <w:tabs>
        <w:tab w:val="center" w:pos="4680"/>
        <w:tab w:val="right" w:pos="9360"/>
      </w:tabs>
    </w:pPr>
  </w:style>
  <w:style w:type="character" w:customStyle="1" w:styleId="En-tteCar">
    <w:name w:val="En-tête Car"/>
    <w:basedOn w:val="Policepardfaut"/>
    <w:link w:val="En-tte"/>
    <w:uiPriority w:val="99"/>
    <w:rsid w:val="00C66528"/>
  </w:style>
  <w:style w:type="paragraph" w:styleId="Pieddepage">
    <w:name w:val="footer"/>
    <w:basedOn w:val="Normal"/>
    <w:link w:val="PieddepageC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PieddepageCar">
    <w:name w:val="Pied de page Car"/>
    <w:basedOn w:val="Policepardfaut"/>
    <w:link w:val="Pieddepage"/>
    <w:uiPriority w:val="99"/>
    <w:rsid w:val="00FC49AE"/>
    <w:rPr>
      <w:rFonts w:asciiTheme="majorHAnsi" w:hAnsiTheme="majorHAnsi"/>
      <w:b/>
      <w:color w:val="A6A6A6" w:themeColor="background1" w:themeShade="A6"/>
      <w:sz w:val="20"/>
    </w:rPr>
  </w:style>
  <w:style w:type="character" w:styleId="Numrodepage">
    <w:name w:val="page number"/>
    <w:basedOn w:val="Policepardfaut"/>
    <w:uiPriority w:val="99"/>
    <w:semiHidden/>
    <w:rsid w:val="001205A1"/>
  </w:style>
  <w:style w:type="character" w:customStyle="1" w:styleId="Titre5Car">
    <w:name w:val="Titre 5 Car"/>
    <w:basedOn w:val="Policepardfaut"/>
    <w:link w:val="Titre5"/>
    <w:uiPriority w:val="4"/>
    <w:rsid w:val="00452444"/>
    <w:rPr>
      <w:rFonts w:asciiTheme="majorHAnsi" w:eastAsiaTheme="majorEastAsia" w:hAnsiTheme="majorHAnsi" w:cstheme="majorBidi"/>
      <w:b/>
      <w:color w:val="123869" w:themeColor="accent1"/>
      <w:sz w:val="70"/>
    </w:rPr>
  </w:style>
  <w:style w:type="character" w:styleId="Textedelespacerserv">
    <w:name w:val="Placeholder Text"/>
    <w:basedOn w:val="Policepardfaut"/>
    <w:uiPriority w:val="99"/>
    <w:semiHidden/>
    <w:rsid w:val="00C66528"/>
    <w:rPr>
      <w:color w:val="808080"/>
    </w:rPr>
  </w:style>
  <w:style w:type="character" w:styleId="Accentuation">
    <w:name w:val="Emphasis"/>
    <w:basedOn w:val="Policepardfaut"/>
    <w:uiPriority w:val="20"/>
    <w:qFormat/>
    <w:rsid w:val="00FC49AE"/>
    <w:rPr>
      <w:i w:val="0"/>
      <w:iCs/>
      <w:color w:val="00C1C7" w:themeColor="accent2"/>
    </w:rPr>
  </w:style>
  <w:style w:type="paragraph" w:styleId="Citation">
    <w:name w:val="Quote"/>
    <w:basedOn w:val="Normal"/>
    <w:next w:val="Normal"/>
    <w:link w:val="CitationCar"/>
    <w:uiPriority w:val="29"/>
    <w:qFormat/>
    <w:rsid w:val="00452444"/>
    <w:pPr>
      <w:spacing w:line="192" w:lineRule="auto"/>
      <w:jc w:val="center"/>
    </w:pPr>
    <w:rPr>
      <w:rFonts w:asciiTheme="majorHAnsi" w:hAnsiTheme="majorHAnsi"/>
      <w:iCs/>
      <w:color w:val="123869" w:themeColor="accent1"/>
      <w:sz w:val="70"/>
    </w:rPr>
  </w:style>
  <w:style w:type="character" w:customStyle="1" w:styleId="CitationCar">
    <w:name w:val="Citation Car"/>
    <w:basedOn w:val="Policepardfaut"/>
    <w:link w:val="Citation"/>
    <w:uiPriority w:val="29"/>
    <w:rsid w:val="00452444"/>
    <w:rPr>
      <w:rFonts w:asciiTheme="majorHAnsi" w:hAnsiTheme="majorHAnsi"/>
      <w:iCs/>
      <w:color w:val="123869" w:themeColor="accent1"/>
      <w:sz w:val="70"/>
    </w:rPr>
  </w:style>
  <w:style w:type="paragraph" w:customStyle="1" w:styleId="Default">
    <w:name w:val="Default"/>
    <w:rsid w:val="006D242F"/>
    <w:pPr>
      <w:autoSpaceDE w:val="0"/>
      <w:autoSpaceDN w:val="0"/>
      <w:adjustRightInd w:val="0"/>
    </w:pPr>
    <w:rPr>
      <w:rFonts w:ascii="Arial" w:hAnsi="Arial" w:cs="Arial"/>
      <w:color w:val="000000"/>
    </w:rPr>
  </w:style>
  <w:style w:type="paragraph" w:styleId="Paragraphedeliste">
    <w:name w:val="List Paragraph"/>
    <w:basedOn w:val="Normal"/>
    <w:uiPriority w:val="34"/>
    <w:qFormat/>
    <w:rsid w:val="00C16ECB"/>
    <w:pPr>
      <w:ind w:left="720"/>
      <w:contextualSpacing/>
    </w:pPr>
  </w:style>
  <w:style w:type="paragraph" w:styleId="Rvision">
    <w:name w:val="Revision"/>
    <w:hidden/>
    <w:uiPriority w:val="99"/>
    <w:semiHidden/>
    <w:rsid w:val="008C6F33"/>
  </w:style>
  <w:style w:type="paragraph" w:customStyle="1" w:styleId="paragraph">
    <w:name w:val="paragraph"/>
    <w:basedOn w:val="Normal"/>
    <w:rsid w:val="00F4165D"/>
    <w:pPr>
      <w:spacing w:before="100" w:beforeAutospacing="1" w:after="100" w:afterAutospacing="1"/>
    </w:pPr>
    <w:rPr>
      <w:rFonts w:ascii="Times New Roman" w:eastAsia="Times New Roman" w:hAnsi="Times New Roman" w:cs="Times New Roman"/>
      <w:lang w:eastAsia="fr-FR"/>
    </w:rPr>
  </w:style>
  <w:style w:type="character" w:customStyle="1" w:styleId="normaltextrun">
    <w:name w:val="normaltextrun"/>
    <w:basedOn w:val="Policepardfaut"/>
    <w:rsid w:val="00F4165D"/>
  </w:style>
  <w:style w:type="character" w:customStyle="1" w:styleId="eop">
    <w:name w:val="eop"/>
    <w:basedOn w:val="Policepardfaut"/>
    <w:rsid w:val="00F4165D"/>
  </w:style>
  <w:style w:type="character" w:styleId="Lienhypertexte">
    <w:name w:val="Hyperlink"/>
    <w:basedOn w:val="Policepardfaut"/>
    <w:uiPriority w:val="99"/>
    <w:semiHidden/>
    <w:unhideWhenUsed/>
    <w:rsid w:val="003E1657"/>
    <w:rPr>
      <w:color w:val="0000FF"/>
      <w:u w:val="single"/>
    </w:rPr>
  </w:style>
  <w:style w:type="paragraph" w:styleId="PrformatHTML">
    <w:name w:val="HTML Preformatted"/>
    <w:basedOn w:val="Normal"/>
    <w:link w:val="PrformatHTMLCar"/>
    <w:uiPriority w:val="99"/>
    <w:semiHidden/>
    <w:unhideWhenUsed/>
    <w:rsid w:val="003E1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3E1657"/>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3E165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559104">
      <w:bodyDiv w:val="1"/>
      <w:marLeft w:val="0"/>
      <w:marRight w:val="0"/>
      <w:marTop w:val="0"/>
      <w:marBottom w:val="0"/>
      <w:divBdr>
        <w:top w:val="none" w:sz="0" w:space="0" w:color="auto"/>
        <w:left w:val="none" w:sz="0" w:space="0" w:color="auto"/>
        <w:bottom w:val="none" w:sz="0" w:space="0" w:color="auto"/>
        <w:right w:val="none" w:sz="0" w:space="0" w:color="auto"/>
      </w:divBdr>
      <w:divsChild>
        <w:div w:id="1304388095">
          <w:marLeft w:val="0"/>
          <w:marRight w:val="0"/>
          <w:marTop w:val="0"/>
          <w:marBottom w:val="0"/>
          <w:divBdr>
            <w:top w:val="none" w:sz="0" w:space="0" w:color="auto"/>
            <w:left w:val="none" w:sz="0" w:space="0" w:color="auto"/>
            <w:bottom w:val="none" w:sz="0" w:space="0" w:color="auto"/>
            <w:right w:val="none" w:sz="0" w:space="0" w:color="auto"/>
          </w:divBdr>
          <w:divsChild>
            <w:div w:id="1802069511">
              <w:marLeft w:val="0"/>
              <w:marRight w:val="0"/>
              <w:marTop w:val="0"/>
              <w:marBottom w:val="0"/>
              <w:divBdr>
                <w:top w:val="none" w:sz="0" w:space="0" w:color="auto"/>
                <w:left w:val="none" w:sz="0" w:space="0" w:color="auto"/>
                <w:bottom w:val="none" w:sz="0" w:space="0" w:color="auto"/>
                <w:right w:val="none" w:sz="0" w:space="0" w:color="auto"/>
              </w:divBdr>
              <w:divsChild>
                <w:div w:id="643315164">
                  <w:marLeft w:val="0"/>
                  <w:marRight w:val="0"/>
                  <w:marTop w:val="0"/>
                  <w:marBottom w:val="0"/>
                  <w:divBdr>
                    <w:top w:val="none" w:sz="0" w:space="0" w:color="auto"/>
                    <w:left w:val="none" w:sz="0" w:space="0" w:color="auto"/>
                    <w:bottom w:val="none" w:sz="0" w:space="0" w:color="auto"/>
                    <w:right w:val="none" w:sz="0" w:space="0" w:color="auto"/>
                  </w:divBdr>
                  <w:divsChild>
                    <w:div w:id="811026044">
                      <w:marLeft w:val="0"/>
                      <w:marRight w:val="0"/>
                      <w:marTop w:val="0"/>
                      <w:marBottom w:val="0"/>
                      <w:divBdr>
                        <w:top w:val="none" w:sz="0" w:space="0" w:color="auto"/>
                        <w:left w:val="none" w:sz="0" w:space="0" w:color="auto"/>
                        <w:bottom w:val="none" w:sz="0" w:space="0" w:color="auto"/>
                        <w:right w:val="none" w:sz="0" w:space="0" w:color="auto"/>
                      </w:divBdr>
                    </w:div>
                  </w:divsChild>
                </w:div>
                <w:div w:id="116054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91547">
      <w:bodyDiv w:val="1"/>
      <w:marLeft w:val="0"/>
      <w:marRight w:val="0"/>
      <w:marTop w:val="0"/>
      <w:marBottom w:val="0"/>
      <w:divBdr>
        <w:top w:val="none" w:sz="0" w:space="0" w:color="auto"/>
        <w:left w:val="none" w:sz="0" w:space="0" w:color="auto"/>
        <w:bottom w:val="none" w:sz="0" w:space="0" w:color="auto"/>
        <w:right w:val="none" w:sz="0" w:space="0" w:color="auto"/>
      </w:divBdr>
      <w:divsChild>
        <w:div w:id="1231618876">
          <w:marLeft w:val="0"/>
          <w:marRight w:val="0"/>
          <w:marTop w:val="0"/>
          <w:marBottom w:val="0"/>
          <w:divBdr>
            <w:top w:val="none" w:sz="0" w:space="0" w:color="auto"/>
            <w:left w:val="none" w:sz="0" w:space="0" w:color="auto"/>
            <w:bottom w:val="none" w:sz="0" w:space="0" w:color="auto"/>
            <w:right w:val="none" w:sz="0" w:space="0" w:color="auto"/>
          </w:divBdr>
          <w:divsChild>
            <w:div w:id="739255456">
              <w:marLeft w:val="0"/>
              <w:marRight w:val="0"/>
              <w:marTop w:val="0"/>
              <w:marBottom w:val="0"/>
              <w:divBdr>
                <w:top w:val="none" w:sz="0" w:space="0" w:color="auto"/>
                <w:left w:val="none" w:sz="0" w:space="0" w:color="auto"/>
                <w:bottom w:val="none" w:sz="0" w:space="0" w:color="auto"/>
                <w:right w:val="none" w:sz="0" w:space="0" w:color="auto"/>
              </w:divBdr>
              <w:divsChild>
                <w:div w:id="309990228">
                  <w:marLeft w:val="0"/>
                  <w:marRight w:val="0"/>
                  <w:marTop w:val="0"/>
                  <w:marBottom w:val="0"/>
                  <w:divBdr>
                    <w:top w:val="none" w:sz="0" w:space="0" w:color="auto"/>
                    <w:left w:val="none" w:sz="0" w:space="0" w:color="auto"/>
                    <w:bottom w:val="none" w:sz="0" w:space="0" w:color="auto"/>
                    <w:right w:val="none" w:sz="0" w:space="0" w:color="auto"/>
                  </w:divBdr>
                </w:div>
                <w:div w:id="947464300">
                  <w:marLeft w:val="0"/>
                  <w:marRight w:val="0"/>
                  <w:marTop w:val="0"/>
                  <w:marBottom w:val="0"/>
                  <w:divBdr>
                    <w:top w:val="none" w:sz="0" w:space="0" w:color="auto"/>
                    <w:left w:val="none" w:sz="0" w:space="0" w:color="auto"/>
                    <w:bottom w:val="none" w:sz="0" w:space="0" w:color="auto"/>
                    <w:right w:val="none" w:sz="0" w:space="0" w:color="auto"/>
                  </w:divBdr>
                </w:div>
                <w:div w:id="1704476421">
                  <w:marLeft w:val="0"/>
                  <w:marRight w:val="0"/>
                  <w:marTop w:val="0"/>
                  <w:marBottom w:val="0"/>
                  <w:divBdr>
                    <w:top w:val="none" w:sz="0" w:space="0" w:color="auto"/>
                    <w:left w:val="none" w:sz="0" w:space="0" w:color="auto"/>
                    <w:bottom w:val="none" w:sz="0" w:space="0" w:color="auto"/>
                    <w:right w:val="none" w:sz="0" w:space="0" w:color="auto"/>
                  </w:divBdr>
                </w:div>
                <w:div w:id="1014114494">
                  <w:marLeft w:val="0"/>
                  <w:marRight w:val="0"/>
                  <w:marTop w:val="0"/>
                  <w:marBottom w:val="0"/>
                  <w:divBdr>
                    <w:top w:val="none" w:sz="0" w:space="0" w:color="auto"/>
                    <w:left w:val="none" w:sz="0" w:space="0" w:color="auto"/>
                    <w:bottom w:val="none" w:sz="0" w:space="0" w:color="auto"/>
                    <w:right w:val="none" w:sz="0" w:space="0" w:color="auto"/>
                  </w:divBdr>
                </w:div>
                <w:div w:id="234898139">
                  <w:marLeft w:val="0"/>
                  <w:marRight w:val="0"/>
                  <w:marTop w:val="0"/>
                  <w:marBottom w:val="0"/>
                  <w:divBdr>
                    <w:top w:val="none" w:sz="0" w:space="0" w:color="auto"/>
                    <w:left w:val="none" w:sz="0" w:space="0" w:color="auto"/>
                    <w:bottom w:val="none" w:sz="0" w:space="0" w:color="auto"/>
                    <w:right w:val="none" w:sz="0" w:space="0" w:color="auto"/>
                  </w:divBdr>
                </w:div>
                <w:div w:id="1768385020">
                  <w:marLeft w:val="0"/>
                  <w:marRight w:val="0"/>
                  <w:marTop w:val="0"/>
                  <w:marBottom w:val="0"/>
                  <w:divBdr>
                    <w:top w:val="none" w:sz="0" w:space="0" w:color="auto"/>
                    <w:left w:val="none" w:sz="0" w:space="0" w:color="auto"/>
                    <w:bottom w:val="none" w:sz="0" w:space="0" w:color="auto"/>
                    <w:right w:val="none" w:sz="0" w:space="0" w:color="auto"/>
                  </w:divBdr>
                </w:div>
                <w:div w:id="152724825">
                  <w:marLeft w:val="0"/>
                  <w:marRight w:val="0"/>
                  <w:marTop w:val="0"/>
                  <w:marBottom w:val="0"/>
                  <w:divBdr>
                    <w:top w:val="none" w:sz="0" w:space="0" w:color="auto"/>
                    <w:left w:val="none" w:sz="0" w:space="0" w:color="auto"/>
                    <w:bottom w:val="none" w:sz="0" w:space="0" w:color="auto"/>
                    <w:right w:val="none" w:sz="0" w:space="0" w:color="auto"/>
                  </w:divBdr>
                </w:div>
              </w:divsChild>
            </w:div>
            <w:div w:id="784033484">
              <w:marLeft w:val="0"/>
              <w:marRight w:val="0"/>
              <w:marTop w:val="0"/>
              <w:marBottom w:val="0"/>
              <w:divBdr>
                <w:top w:val="none" w:sz="0" w:space="0" w:color="auto"/>
                <w:left w:val="none" w:sz="0" w:space="0" w:color="auto"/>
                <w:bottom w:val="none" w:sz="0" w:space="0" w:color="auto"/>
                <w:right w:val="none" w:sz="0" w:space="0" w:color="auto"/>
              </w:divBdr>
              <w:divsChild>
                <w:div w:id="406077020">
                  <w:marLeft w:val="0"/>
                  <w:marRight w:val="0"/>
                  <w:marTop w:val="0"/>
                  <w:marBottom w:val="0"/>
                  <w:divBdr>
                    <w:top w:val="none" w:sz="0" w:space="0" w:color="auto"/>
                    <w:left w:val="none" w:sz="0" w:space="0" w:color="auto"/>
                    <w:bottom w:val="none" w:sz="0" w:space="0" w:color="auto"/>
                    <w:right w:val="none" w:sz="0" w:space="0" w:color="auto"/>
                  </w:divBdr>
                </w:div>
                <w:div w:id="1677149761">
                  <w:marLeft w:val="0"/>
                  <w:marRight w:val="0"/>
                  <w:marTop w:val="0"/>
                  <w:marBottom w:val="0"/>
                  <w:divBdr>
                    <w:top w:val="none" w:sz="0" w:space="0" w:color="auto"/>
                    <w:left w:val="none" w:sz="0" w:space="0" w:color="auto"/>
                    <w:bottom w:val="none" w:sz="0" w:space="0" w:color="auto"/>
                    <w:right w:val="none" w:sz="0" w:space="0" w:color="auto"/>
                  </w:divBdr>
                </w:div>
                <w:div w:id="1350644806">
                  <w:marLeft w:val="0"/>
                  <w:marRight w:val="0"/>
                  <w:marTop w:val="0"/>
                  <w:marBottom w:val="0"/>
                  <w:divBdr>
                    <w:top w:val="none" w:sz="0" w:space="0" w:color="auto"/>
                    <w:left w:val="none" w:sz="0" w:space="0" w:color="auto"/>
                    <w:bottom w:val="none" w:sz="0" w:space="0" w:color="auto"/>
                    <w:right w:val="none" w:sz="0" w:space="0" w:color="auto"/>
                  </w:divBdr>
                </w:div>
                <w:div w:id="80596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21593">
      <w:bodyDiv w:val="1"/>
      <w:marLeft w:val="0"/>
      <w:marRight w:val="0"/>
      <w:marTop w:val="0"/>
      <w:marBottom w:val="0"/>
      <w:divBdr>
        <w:top w:val="none" w:sz="0" w:space="0" w:color="auto"/>
        <w:left w:val="none" w:sz="0" w:space="0" w:color="auto"/>
        <w:bottom w:val="none" w:sz="0" w:space="0" w:color="auto"/>
        <w:right w:val="none" w:sz="0" w:space="0" w:color="auto"/>
      </w:divBdr>
    </w:div>
    <w:div w:id="1146508884">
      <w:bodyDiv w:val="1"/>
      <w:marLeft w:val="0"/>
      <w:marRight w:val="0"/>
      <w:marTop w:val="0"/>
      <w:marBottom w:val="0"/>
      <w:divBdr>
        <w:top w:val="none" w:sz="0" w:space="0" w:color="auto"/>
        <w:left w:val="none" w:sz="0" w:space="0" w:color="auto"/>
        <w:bottom w:val="none" w:sz="0" w:space="0" w:color="auto"/>
        <w:right w:val="none" w:sz="0" w:space="0" w:color="auto"/>
      </w:divBdr>
    </w:div>
    <w:div w:id="1206987813">
      <w:bodyDiv w:val="1"/>
      <w:marLeft w:val="0"/>
      <w:marRight w:val="0"/>
      <w:marTop w:val="0"/>
      <w:marBottom w:val="0"/>
      <w:divBdr>
        <w:top w:val="none" w:sz="0" w:space="0" w:color="auto"/>
        <w:left w:val="none" w:sz="0" w:space="0" w:color="auto"/>
        <w:bottom w:val="none" w:sz="0" w:space="0" w:color="auto"/>
        <w:right w:val="none" w:sz="0" w:space="0" w:color="auto"/>
      </w:divBdr>
    </w:div>
    <w:div w:id="1460219446">
      <w:bodyDiv w:val="1"/>
      <w:marLeft w:val="0"/>
      <w:marRight w:val="0"/>
      <w:marTop w:val="0"/>
      <w:marBottom w:val="0"/>
      <w:divBdr>
        <w:top w:val="none" w:sz="0" w:space="0" w:color="auto"/>
        <w:left w:val="none" w:sz="0" w:space="0" w:color="auto"/>
        <w:bottom w:val="none" w:sz="0" w:space="0" w:color="auto"/>
        <w:right w:val="none" w:sz="0" w:space="0" w:color="auto"/>
      </w:divBdr>
      <w:divsChild>
        <w:div w:id="259265383">
          <w:marLeft w:val="0"/>
          <w:marRight w:val="0"/>
          <w:marTop w:val="0"/>
          <w:marBottom w:val="0"/>
          <w:divBdr>
            <w:top w:val="none" w:sz="0" w:space="0" w:color="auto"/>
            <w:left w:val="none" w:sz="0" w:space="0" w:color="auto"/>
            <w:bottom w:val="none" w:sz="0" w:space="0" w:color="auto"/>
            <w:right w:val="none" w:sz="0" w:space="0" w:color="auto"/>
          </w:divBdr>
          <w:divsChild>
            <w:div w:id="151141697">
              <w:marLeft w:val="0"/>
              <w:marRight w:val="0"/>
              <w:marTop w:val="0"/>
              <w:marBottom w:val="0"/>
              <w:divBdr>
                <w:top w:val="none" w:sz="0" w:space="0" w:color="auto"/>
                <w:left w:val="none" w:sz="0" w:space="0" w:color="auto"/>
                <w:bottom w:val="none" w:sz="0" w:space="0" w:color="auto"/>
                <w:right w:val="none" w:sz="0" w:space="0" w:color="auto"/>
              </w:divBdr>
              <w:divsChild>
                <w:div w:id="35203633">
                  <w:marLeft w:val="0"/>
                  <w:marRight w:val="0"/>
                  <w:marTop w:val="0"/>
                  <w:marBottom w:val="0"/>
                  <w:divBdr>
                    <w:top w:val="none" w:sz="0" w:space="0" w:color="auto"/>
                    <w:left w:val="none" w:sz="0" w:space="0" w:color="auto"/>
                    <w:bottom w:val="none" w:sz="0" w:space="0" w:color="auto"/>
                    <w:right w:val="none" w:sz="0" w:space="0" w:color="auto"/>
                  </w:divBdr>
                </w:div>
                <w:div w:id="708183446">
                  <w:marLeft w:val="0"/>
                  <w:marRight w:val="0"/>
                  <w:marTop w:val="0"/>
                  <w:marBottom w:val="0"/>
                  <w:divBdr>
                    <w:top w:val="none" w:sz="0" w:space="0" w:color="auto"/>
                    <w:left w:val="none" w:sz="0" w:space="0" w:color="auto"/>
                    <w:bottom w:val="none" w:sz="0" w:space="0" w:color="auto"/>
                    <w:right w:val="none" w:sz="0" w:space="0" w:color="auto"/>
                  </w:divBdr>
                </w:div>
                <w:div w:id="1386637194">
                  <w:marLeft w:val="0"/>
                  <w:marRight w:val="0"/>
                  <w:marTop w:val="0"/>
                  <w:marBottom w:val="0"/>
                  <w:divBdr>
                    <w:top w:val="none" w:sz="0" w:space="0" w:color="auto"/>
                    <w:left w:val="none" w:sz="0" w:space="0" w:color="auto"/>
                    <w:bottom w:val="none" w:sz="0" w:space="0" w:color="auto"/>
                    <w:right w:val="none" w:sz="0" w:space="0" w:color="auto"/>
                  </w:divBdr>
                </w:div>
                <w:div w:id="180511195">
                  <w:marLeft w:val="0"/>
                  <w:marRight w:val="0"/>
                  <w:marTop w:val="0"/>
                  <w:marBottom w:val="0"/>
                  <w:divBdr>
                    <w:top w:val="none" w:sz="0" w:space="0" w:color="auto"/>
                    <w:left w:val="none" w:sz="0" w:space="0" w:color="auto"/>
                    <w:bottom w:val="none" w:sz="0" w:space="0" w:color="auto"/>
                    <w:right w:val="none" w:sz="0" w:space="0" w:color="auto"/>
                  </w:divBdr>
                </w:div>
                <w:div w:id="1129782194">
                  <w:marLeft w:val="0"/>
                  <w:marRight w:val="0"/>
                  <w:marTop w:val="0"/>
                  <w:marBottom w:val="0"/>
                  <w:divBdr>
                    <w:top w:val="none" w:sz="0" w:space="0" w:color="auto"/>
                    <w:left w:val="none" w:sz="0" w:space="0" w:color="auto"/>
                    <w:bottom w:val="none" w:sz="0" w:space="0" w:color="auto"/>
                    <w:right w:val="none" w:sz="0" w:space="0" w:color="auto"/>
                  </w:divBdr>
                </w:div>
                <w:div w:id="1746563864">
                  <w:marLeft w:val="0"/>
                  <w:marRight w:val="0"/>
                  <w:marTop w:val="0"/>
                  <w:marBottom w:val="0"/>
                  <w:divBdr>
                    <w:top w:val="none" w:sz="0" w:space="0" w:color="auto"/>
                    <w:left w:val="none" w:sz="0" w:space="0" w:color="auto"/>
                    <w:bottom w:val="none" w:sz="0" w:space="0" w:color="auto"/>
                    <w:right w:val="none" w:sz="0" w:space="0" w:color="auto"/>
                  </w:divBdr>
                </w:div>
                <w:div w:id="1066537984">
                  <w:marLeft w:val="0"/>
                  <w:marRight w:val="0"/>
                  <w:marTop w:val="0"/>
                  <w:marBottom w:val="0"/>
                  <w:divBdr>
                    <w:top w:val="none" w:sz="0" w:space="0" w:color="auto"/>
                    <w:left w:val="none" w:sz="0" w:space="0" w:color="auto"/>
                    <w:bottom w:val="none" w:sz="0" w:space="0" w:color="auto"/>
                    <w:right w:val="none" w:sz="0" w:space="0" w:color="auto"/>
                  </w:divBdr>
                </w:div>
                <w:div w:id="1526022170">
                  <w:marLeft w:val="0"/>
                  <w:marRight w:val="0"/>
                  <w:marTop w:val="0"/>
                  <w:marBottom w:val="0"/>
                  <w:divBdr>
                    <w:top w:val="none" w:sz="0" w:space="0" w:color="auto"/>
                    <w:left w:val="none" w:sz="0" w:space="0" w:color="auto"/>
                    <w:bottom w:val="none" w:sz="0" w:space="0" w:color="auto"/>
                    <w:right w:val="none" w:sz="0" w:space="0" w:color="auto"/>
                  </w:divBdr>
                </w:div>
                <w:div w:id="736711173">
                  <w:marLeft w:val="0"/>
                  <w:marRight w:val="0"/>
                  <w:marTop w:val="0"/>
                  <w:marBottom w:val="0"/>
                  <w:divBdr>
                    <w:top w:val="none" w:sz="0" w:space="0" w:color="auto"/>
                    <w:left w:val="none" w:sz="0" w:space="0" w:color="auto"/>
                    <w:bottom w:val="none" w:sz="0" w:space="0" w:color="auto"/>
                    <w:right w:val="none" w:sz="0" w:space="0" w:color="auto"/>
                  </w:divBdr>
                </w:div>
                <w:div w:id="1177571720">
                  <w:marLeft w:val="0"/>
                  <w:marRight w:val="0"/>
                  <w:marTop w:val="0"/>
                  <w:marBottom w:val="0"/>
                  <w:divBdr>
                    <w:top w:val="none" w:sz="0" w:space="0" w:color="auto"/>
                    <w:left w:val="none" w:sz="0" w:space="0" w:color="auto"/>
                    <w:bottom w:val="none" w:sz="0" w:space="0" w:color="auto"/>
                    <w:right w:val="none" w:sz="0" w:space="0" w:color="auto"/>
                  </w:divBdr>
                </w:div>
                <w:div w:id="1924869744">
                  <w:marLeft w:val="0"/>
                  <w:marRight w:val="0"/>
                  <w:marTop w:val="0"/>
                  <w:marBottom w:val="0"/>
                  <w:divBdr>
                    <w:top w:val="none" w:sz="0" w:space="0" w:color="auto"/>
                    <w:left w:val="none" w:sz="0" w:space="0" w:color="auto"/>
                    <w:bottom w:val="none" w:sz="0" w:space="0" w:color="auto"/>
                    <w:right w:val="none" w:sz="0" w:space="0" w:color="auto"/>
                  </w:divBdr>
                </w:div>
                <w:div w:id="181823412">
                  <w:marLeft w:val="0"/>
                  <w:marRight w:val="0"/>
                  <w:marTop w:val="0"/>
                  <w:marBottom w:val="0"/>
                  <w:divBdr>
                    <w:top w:val="none" w:sz="0" w:space="0" w:color="auto"/>
                    <w:left w:val="none" w:sz="0" w:space="0" w:color="auto"/>
                    <w:bottom w:val="none" w:sz="0" w:space="0" w:color="auto"/>
                    <w:right w:val="none" w:sz="0" w:space="0" w:color="auto"/>
                  </w:divBdr>
                </w:div>
                <w:div w:id="1980332366">
                  <w:marLeft w:val="0"/>
                  <w:marRight w:val="0"/>
                  <w:marTop w:val="0"/>
                  <w:marBottom w:val="0"/>
                  <w:divBdr>
                    <w:top w:val="none" w:sz="0" w:space="0" w:color="auto"/>
                    <w:left w:val="none" w:sz="0" w:space="0" w:color="auto"/>
                    <w:bottom w:val="none" w:sz="0" w:space="0" w:color="auto"/>
                    <w:right w:val="none" w:sz="0" w:space="0" w:color="auto"/>
                  </w:divBdr>
                </w:div>
                <w:div w:id="1228490948">
                  <w:marLeft w:val="0"/>
                  <w:marRight w:val="0"/>
                  <w:marTop w:val="0"/>
                  <w:marBottom w:val="0"/>
                  <w:divBdr>
                    <w:top w:val="none" w:sz="0" w:space="0" w:color="auto"/>
                    <w:left w:val="none" w:sz="0" w:space="0" w:color="auto"/>
                    <w:bottom w:val="none" w:sz="0" w:space="0" w:color="auto"/>
                    <w:right w:val="none" w:sz="0" w:space="0" w:color="auto"/>
                  </w:divBdr>
                </w:div>
                <w:div w:id="936131882">
                  <w:marLeft w:val="0"/>
                  <w:marRight w:val="0"/>
                  <w:marTop w:val="0"/>
                  <w:marBottom w:val="0"/>
                  <w:divBdr>
                    <w:top w:val="none" w:sz="0" w:space="0" w:color="auto"/>
                    <w:left w:val="none" w:sz="0" w:space="0" w:color="auto"/>
                    <w:bottom w:val="none" w:sz="0" w:space="0" w:color="auto"/>
                    <w:right w:val="none" w:sz="0" w:space="0" w:color="auto"/>
                  </w:divBdr>
                </w:div>
                <w:div w:id="532695066">
                  <w:marLeft w:val="0"/>
                  <w:marRight w:val="0"/>
                  <w:marTop w:val="0"/>
                  <w:marBottom w:val="0"/>
                  <w:divBdr>
                    <w:top w:val="none" w:sz="0" w:space="0" w:color="auto"/>
                    <w:left w:val="none" w:sz="0" w:space="0" w:color="auto"/>
                    <w:bottom w:val="none" w:sz="0" w:space="0" w:color="auto"/>
                    <w:right w:val="none" w:sz="0" w:space="0" w:color="auto"/>
                  </w:divBdr>
                </w:div>
                <w:div w:id="447940789">
                  <w:marLeft w:val="0"/>
                  <w:marRight w:val="0"/>
                  <w:marTop w:val="0"/>
                  <w:marBottom w:val="0"/>
                  <w:divBdr>
                    <w:top w:val="none" w:sz="0" w:space="0" w:color="auto"/>
                    <w:left w:val="none" w:sz="0" w:space="0" w:color="auto"/>
                    <w:bottom w:val="none" w:sz="0" w:space="0" w:color="auto"/>
                    <w:right w:val="none" w:sz="0" w:space="0" w:color="auto"/>
                  </w:divBdr>
                </w:div>
                <w:div w:id="21129047">
                  <w:marLeft w:val="0"/>
                  <w:marRight w:val="0"/>
                  <w:marTop w:val="0"/>
                  <w:marBottom w:val="0"/>
                  <w:divBdr>
                    <w:top w:val="none" w:sz="0" w:space="0" w:color="auto"/>
                    <w:left w:val="none" w:sz="0" w:space="0" w:color="auto"/>
                    <w:bottom w:val="none" w:sz="0" w:space="0" w:color="auto"/>
                    <w:right w:val="none" w:sz="0" w:space="0" w:color="auto"/>
                  </w:divBdr>
                </w:div>
              </w:divsChild>
            </w:div>
            <w:div w:id="147212460">
              <w:marLeft w:val="0"/>
              <w:marRight w:val="0"/>
              <w:marTop w:val="0"/>
              <w:marBottom w:val="0"/>
              <w:divBdr>
                <w:top w:val="none" w:sz="0" w:space="0" w:color="auto"/>
                <w:left w:val="none" w:sz="0" w:space="0" w:color="auto"/>
                <w:bottom w:val="none" w:sz="0" w:space="0" w:color="auto"/>
                <w:right w:val="none" w:sz="0" w:space="0" w:color="auto"/>
              </w:divBdr>
            </w:div>
            <w:div w:id="92746365">
              <w:marLeft w:val="0"/>
              <w:marRight w:val="0"/>
              <w:marTop w:val="0"/>
              <w:marBottom w:val="0"/>
              <w:divBdr>
                <w:top w:val="none" w:sz="0" w:space="0" w:color="auto"/>
                <w:left w:val="none" w:sz="0" w:space="0" w:color="auto"/>
                <w:bottom w:val="none" w:sz="0" w:space="0" w:color="auto"/>
                <w:right w:val="none" w:sz="0" w:space="0" w:color="auto"/>
              </w:divBdr>
            </w:div>
            <w:div w:id="1815020924">
              <w:marLeft w:val="0"/>
              <w:marRight w:val="0"/>
              <w:marTop w:val="0"/>
              <w:marBottom w:val="0"/>
              <w:divBdr>
                <w:top w:val="none" w:sz="0" w:space="0" w:color="auto"/>
                <w:left w:val="none" w:sz="0" w:space="0" w:color="auto"/>
                <w:bottom w:val="none" w:sz="0" w:space="0" w:color="auto"/>
                <w:right w:val="none" w:sz="0" w:space="0" w:color="auto"/>
              </w:divBdr>
            </w:div>
            <w:div w:id="211027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e8fbf20-41ae-4b76-a4b3-201900e2d991">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3CA7092DC3B064F82C73CC7252AF88B" ma:contentTypeVersion="11" ma:contentTypeDescription="Crée un document." ma:contentTypeScope="" ma:versionID="7f954bfe456d13df9b4b6a86cc67656b">
  <xsd:schema xmlns:xsd="http://www.w3.org/2001/XMLSchema" xmlns:xs="http://www.w3.org/2001/XMLSchema" xmlns:p="http://schemas.microsoft.com/office/2006/metadata/properties" xmlns:ns2="de8fbf20-41ae-4b76-a4b3-201900e2d991" targetNamespace="http://schemas.microsoft.com/office/2006/metadata/properties" ma:root="true" ma:fieldsID="87c79d42c2bcca9722e658947780ea51" ns2:_="">
    <xsd:import namespace="de8fbf20-41ae-4b76-a4b3-201900e2d991"/>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8fbf20-41ae-4b76-a4b3-201900e2d9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Balises d’images" ma:readOnly="false" ma:fieldId="{5cf76f15-5ced-4ddc-b409-7134ff3c332f}" ma:taxonomyMulti="true" ma:sspId="2a615af2-9360-4f91-bf01-993a0f0e51ee"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42133-4DCA-418C-8C99-7053814FF279}">
  <ds:schemaRefs>
    <ds:schemaRef ds:uri="http://schemas.microsoft.com/office/2006/metadata/properties"/>
    <ds:schemaRef ds:uri="http://schemas.microsoft.com/office/infopath/2007/PartnerControls"/>
    <ds:schemaRef ds:uri="de8fbf20-41ae-4b76-a4b3-201900e2d991"/>
  </ds:schemaRefs>
</ds:datastoreItem>
</file>

<file path=customXml/itemProps2.xml><?xml version="1.0" encoding="utf-8"?>
<ds:datastoreItem xmlns:ds="http://schemas.openxmlformats.org/officeDocument/2006/customXml" ds:itemID="{3BD22CBD-05C5-4E23-8B19-1DC1CB1E9A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8fbf20-41ae-4b76-a4b3-201900e2d9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4E23B55-83B3-4A79-A02F-A4074ED9EC6E}">
  <ds:schemaRefs>
    <ds:schemaRef ds:uri="http://schemas.microsoft.com/sharepoint/v3/contenttype/forms"/>
  </ds:schemaRefs>
</ds:datastoreItem>
</file>

<file path=customXml/itemProps4.xml><?xml version="1.0" encoding="utf-8"?>
<ds:datastoreItem xmlns:ds="http://schemas.openxmlformats.org/officeDocument/2006/customXml" ds:itemID="{7E9B8F35-3FD9-4C28-B0AC-BFA57A8C7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5328</Words>
  <Characters>29307</Characters>
  <Application>Microsoft Office Word</Application>
  <DocSecurity>0</DocSecurity>
  <Lines>244</Lines>
  <Paragraphs>69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2025-09-10T20:15:00Z</dcterms:created>
  <dcterms:modified xsi:type="dcterms:W3CDTF">2025-09-10T20:15:00Z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0x010100C3CA7092DC3B064F82C73CC7252AF88B</vt:lpwstr>
  </property>
</Properties>
</file>